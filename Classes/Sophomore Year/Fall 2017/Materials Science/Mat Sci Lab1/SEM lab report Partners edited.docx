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9152DA" w14:textId="77777777" w:rsidR="00A05818" w:rsidRDefault="00A05818" w:rsidP="00A05818">
      <w:pPr>
        <w:jc w:val="center"/>
      </w:pPr>
    </w:p>
    <w:p w14:paraId="4F2458ED" w14:textId="77777777" w:rsidR="00A05818" w:rsidRDefault="00A05818" w:rsidP="00A05818">
      <w:pPr>
        <w:jc w:val="center"/>
      </w:pPr>
    </w:p>
    <w:p w14:paraId="40744CDF" w14:textId="77777777" w:rsidR="00A05818" w:rsidRDefault="00A05818" w:rsidP="00A05818">
      <w:pPr>
        <w:jc w:val="center"/>
      </w:pPr>
    </w:p>
    <w:p w14:paraId="48B5D982" w14:textId="77777777" w:rsidR="00A05818" w:rsidRDefault="00A05818" w:rsidP="00A05818">
      <w:pPr>
        <w:jc w:val="center"/>
      </w:pPr>
    </w:p>
    <w:p w14:paraId="0366298C" w14:textId="77777777" w:rsidR="00A05818" w:rsidRDefault="00A05818" w:rsidP="00A05818">
      <w:pPr>
        <w:jc w:val="center"/>
      </w:pPr>
    </w:p>
    <w:p w14:paraId="015480C2" w14:textId="77777777" w:rsidR="00A05818" w:rsidRDefault="00A05818" w:rsidP="00A05818">
      <w:pPr>
        <w:jc w:val="center"/>
      </w:pPr>
    </w:p>
    <w:p w14:paraId="21DC3BFD" w14:textId="77777777" w:rsidR="00A05818" w:rsidRDefault="00A05818" w:rsidP="00A05818">
      <w:pPr>
        <w:jc w:val="center"/>
      </w:pPr>
    </w:p>
    <w:p w14:paraId="18F62484" w14:textId="77777777" w:rsidR="00A05818" w:rsidRDefault="00A05818" w:rsidP="00A05818">
      <w:pPr>
        <w:jc w:val="center"/>
      </w:pPr>
    </w:p>
    <w:p w14:paraId="35E3A57F" w14:textId="77777777" w:rsidR="00A05818" w:rsidRDefault="00A05818" w:rsidP="00A05818">
      <w:pPr>
        <w:jc w:val="center"/>
      </w:pPr>
    </w:p>
    <w:p w14:paraId="7950CA8B" w14:textId="77777777" w:rsidR="00A05818" w:rsidRDefault="00A05818" w:rsidP="00A05818">
      <w:pPr>
        <w:jc w:val="center"/>
      </w:pPr>
    </w:p>
    <w:p w14:paraId="2B773115" w14:textId="77777777" w:rsidR="00A05818" w:rsidRPr="00116099" w:rsidRDefault="00A05818" w:rsidP="00A05818">
      <w:pPr>
        <w:jc w:val="center"/>
        <w:rPr>
          <w:rFonts w:ascii="Times New Roman" w:hAnsi="Times New Roman" w:cs="Times New Roman"/>
          <w:sz w:val="32"/>
          <w:szCs w:val="32"/>
        </w:rPr>
      </w:pPr>
      <w:r w:rsidRPr="00116099">
        <w:rPr>
          <w:rFonts w:ascii="Times New Roman" w:hAnsi="Times New Roman" w:cs="Times New Roman"/>
          <w:sz w:val="32"/>
          <w:szCs w:val="32"/>
        </w:rPr>
        <w:t>SoGross Amalgamated Analytical Competitor’s Product Report</w:t>
      </w:r>
    </w:p>
    <w:p w14:paraId="16A2AC67" w14:textId="77777777" w:rsidR="00A05818" w:rsidRPr="004716C1" w:rsidRDefault="00A05818" w:rsidP="00A05818">
      <w:pPr>
        <w:jc w:val="center"/>
        <w:rPr>
          <w:rFonts w:ascii="Times New Roman" w:hAnsi="Times New Roman" w:cs="Times New Roman"/>
          <w:sz w:val="24"/>
          <w:szCs w:val="24"/>
        </w:rPr>
      </w:pPr>
      <w:r w:rsidRPr="004716C1">
        <w:rPr>
          <w:rFonts w:ascii="Times New Roman" w:hAnsi="Times New Roman" w:cs="Times New Roman"/>
          <w:sz w:val="24"/>
          <w:szCs w:val="24"/>
        </w:rPr>
        <w:t>First Author: Emily Perrone</w:t>
      </w:r>
    </w:p>
    <w:p w14:paraId="79BCA09D" w14:textId="77777777" w:rsidR="00A05818" w:rsidRPr="004716C1" w:rsidRDefault="00A05818" w:rsidP="00A05818">
      <w:pPr>
        <w:jc w:val="center"/>
        <w:rPr>
          <w:rFonts w:ascii="Times New Roman" w:hAnsi="Times New Roman" w:cs="Times New Roman"/>
          <w:sz w:val="24"/>
          <w:szCs w:val="24"/>
        </w:rPr>
      </w:pPr>
      <w:r w:rsidRPr="004716C1">
        <w:rPr>
          <w:rFonts w:ascii="Times New Roman" w:hAnsi="Times New Roman" w:cs="Times New Roman"/>
          <w:sz w:val="24"/>
          <w:szCs w:val="24"/>
        </w:rPr>
        <w:t>Second Author: Charlie Nitschelm</w:t>
      </w:r>
    </w:p>
    <w:p w14:paraId="546AA5E3" w14:textId="77777777" w:rsidR="00A05818" w:rsidRDefault="00A05818" w:rsidP="00A05818">
      <w:pPr>
        <w:jc w:val="center"/>
      </w:pPr>
    </w:p>
    <w:p w14:paraId="1A6AE33D" w14:textId="77777777" w:rsidR="00A05818" w:rsidRDefault="00A05818" w:rsidP="00A05818">
      <w:pPr>
        <w:jc w:val="center"/>
      </w:pPr>
    </w:p>
    <w:p w14:paraId="119C529C" w14:textId="77777777" w:rsidR="00A05818" w:rsidRDefault="00A05818" w:rsidP="00A05818">
      <w:pPr>
        <w:jc w:val="center"/>
      </w:pPr>
    </w:p>
    <w:p w14:paraId="3519EE09" w14:textId="77777777" w:rsidR="00A05818" w:rsidRDefault="00A05818" w:rsidP="00A05818">
      <w:pPr>
        <w:jc w:val="center"/>
      </w:pPr>
    </w:p>
    <w:p w14:paraId="3ECD8E0F" w14:textId="77777777" w:rsidR="00A05818" w:rsidRDefault="00A05818" w:rsidP="00A05818">
      <w:pPr>
        <w:jc w:val="center"/>
      </w:pPr>
    </w:p>
    <w:p w14:paraId="6ECFB787" w14:textId="77777777" w:rsidR="00A05818" w:rsidRDefault="00A05818" w:rsidP="00A05818">
      <w:pPr>
        <w:jc w:val="center"/>
      </w:pPr>
    </w:p>
    <w:p w14:paraId="31C0AD54" w14:textId="77777777" w:rsidR="00A05818" w:rsidRDefault="00A05818" w:rsidP="00A05818">
      <w:pPr>
        <w:jc w:val="center"/>
      </w:pPr>
    </w:p>
    <w:p w14:paraId="47C64FF3" w14:textId="77777777" w:rsidR="00A05818" w:rsidRDefault="00A05818" w:rsidP="00A05818">
      <w:pPr>
        <w:jc w:val="center"/>
      </w:pPr>
    </w:p>
    <w:p w14:paraId="1DF5EE5A" w14:textId="77777777" w:rsidR="00A05818" w:rsidRDefault="00A05818" w:rsidP="00A05818">
      <w:pPr>
        <w:jc w:val="center"/>
      </w:pPr>
    </w:p>
    <w:p w14:paraId="7EC5BAB3" w14:textId="77777777" w:rsidR="00A05818" w:rsidRDefault="00A05818" w:rsidP="00A05818">
      <w:pPr>
        <w:jc w:val="center"/>
      </w:pPr>
    </w:p>
    <w:p w14:paraId="0298543A" w14:textId="77777777" w:rsidR="00A05818" w:rsidRDefault="00A05818" w:rsidP="00A05818">
      <w:pPr>
        <w:jc w:val="center"/>
      </w:pPr>
    </w:p>
    <w:p w14:paraId="28E3D777" w14:textId="77777777" w:rsidR="00A05818" w:rsidRDefault="00A05818" w:rsidP="00A05818">
      <w:pPr>
        <w:jc w:val="center"/>
      </w:pPr>
    </w:p>
    <w:p w14:paraId="47CDB205" w14:textId="77777777" w:rsidR="00A05818" w:rsidRDefault="00A05818" w:rsidP="00A05818">
      <w:pPr>
        <w:jc w:val="center"/>
      </w:pPr>
    </w:p>
    <w:p w14:paraId="393346BA" w14:textId="77777777" w:rsidR="00A05818" w:rsidRDefault="00A05818" w:rsidP="00A05818">
      <w:pPr>
        <w:jc w:val="center"/>
      </w:pPr>
    </w:p>
    <w:p w14:paraId="7F2D3066" w14:textId="77777777" w:rsidR="00A05818" w:rsidRDefault="00A05818" w:rsidP="00A05818">
      <w:pPr>
        <w:jc w:val="center"/>
      </w:pPr>
    </w:p>
    <w:p w14:paraId="03A6A94D" w14:textId="77777777" w:rsidR="00513621" w:rsidRDefault="00513621" w:rsidP="00A05818">
      <w:pPr>
        <w:rPr>
          <w:rFonts w:ascii="Times New Roman" w:hAnsi="Times New Roman" w:cs="Times New Roman"/>
          <w:sz w:val="24"/>
          <w:szCs w:val="24"/>
        </w:rPr>
      </w:pPr>
    </w:p>
    <w:p w14:paraId="2BB9A659" w14:textId="77777777" w:rsidR="00513621" w:rsidRDefault="00513621" w:rsidP="00A05818">
      <w:pPr>
        <w:rPr>
          <w:rFonts w:ascii="Times New Roman" w:hAnsi="Times New Roman" w:cs="Times New Roman"/>
          <w:sz w:val="24"/>
          <w:szCs w:val="24"/>
        </w:rPr>
      </w:pPr>
    </w:p>
    <w:p w14:paraId="0C2F60BA" w14:textId="77777777" w:rsidR="00513621" w:rsidRDefault="00513621" w:rsidP="00A05818">
      <w:pPr>
        <w:rPr>
          <w:rFonts w:ascii="Times New Roman" w:hAnsi="Times New Roman" w:cs="Times New Roman"/>
          <w:sz w:val="24"/>
          <w:szCs w:val="24"/>
        </w:rPr>
      </w:pPr>
    </w:p>
    <w:p w14:paraId="109E827C" w14:textId="77777777" w:rsidR="00A05818" w:rsidRDefault="00A05818" w:rsidP="00A05818">
      <w:pPr>
        <w:rPr>
          <w:rFonts w:ascii="Times New Roman" w:hAnsi="Times New Roman" w:cs="Times New Roman"/>
          <w:sz w:val="24"/>
          <w:szCs w:val="24"/>
        </w:rPr>
      </w:pPr>
      <w:r>
        <w:rPr>
          <w:rFonts w:ascii="Times New Roman" w:hAnsi="Times New Roman" w:cs="Times New Roman"/>
          <w:sz w:val="24"/>
          <w:szCs w:val="24"/>
        </w:rPr>
        <w:lastRenderedPageBreak/>
        <w:t xml:space="preserve">Dear SoGross </w:t>
      </w:r>
      <w:proofErr w:type="spellStart"/>
      <w:r>
        <w:rPr>
          <w:rFonts w:ascii="Times New Roman" w:hAnsi="Times New Roman" w:cs="Times New Roman"/>
          <w:sz w:val="24"/>
          <w:szCs w:val="24"/>
        </w:rPr>
        <w:t>Algamated</w:t>
      </w:r>
      <w:proofErr w:type="spellEnd"/>
      <w:r>
        <w:rPr>
          <w:rFonts w:ascii="Times New Roman" w:hAnsi="Times New Roman" w:cs="Times New Roman"/>
          <w:sz w:val="24"/>
          <w:szCs w:val="24"/>
        </w:rPr>
        <w:t>,</w:t>
      </w:r>
    </w:p>
    <w:p w14:paraId="2C008A64" w14:textId="77777777" w:rsidR="00A05818" w:rsidRDefault="00A05818" w:rsidP="00A05818">
      <w:pPr>
        <w:rPr>
          <w:rFonts w:ascii="Times New Roman" w:hAnsi="Times New Roman" w:cs="Times New Roman"/>
          <w:sz w:val="24"/>
          <w:szCs w:val="24"/>
        </w:rPr>
      </w:pPr>
    </w:p>
    <w:p w14:paraId="2BC9F2C6" w14:textId="77777777" w:rsidR="00A05818" w:rsidRDefault="00A05818" w:rsidP="00A05818">
      <w:pPr>
        <w:rPr>
          <w:rFonts w:ascii="Times New Roman" w:hAnsi="Times New Roman" w:cs="Times New Roman"/>
          <w:sz w:val="24"/>
        </w:rPr>
      </w:pPr>
      <w:r>
        <w:rPr>
          <w:rFonts w:ascii="Times New Roman" w:hAnsi="Times New Roman" w:cs="Times New Roman"/>
          <w:sz w:val="24"/>
          <w:szCs w:val="24"/>
        </w:rPr>
        <w:tab/>
        <w:t>Over the past week, we have been working with the cross section you prepared for us. Per your request, we performed an elemental analysis and have written a report on many different visible components in the product using</w:t>
      </w:r>
      <w:r>
        <w:rPr>
          <w:sz w:val="24"/>
        </w:rPr>
        <w:t xml:space="preserve"> </w:t>
      </w:r>
      <w:r w:rsidRPr="00F15427">
        <w:rPr>
          <w:rFonts w:ascii="Times New Roman" w:hAnsi="Times New Roman" w:cs="Times New Roman"/>
          <w:sz w:val="24"/>
        </w:rPr>
        <w:t xml:space="preserve">our scanning electron microscope equipped with an energy dispersive spectroscopy. </w:t>
      </w:r>
    </w:p>
    <w:p w14:paraId="7D73649A" w14:textId="77777777" w:rsidR="00A05818" w:rsidRDefault="00A05818" w:rsidP="00A05818">
      <w:pPr>
        <w:rPr>
          <w:rFonts w:ascii="Times New Roman" w:hAnsi="Times New Roman" w:cs="Times New Roman"/>
          <w:sz w:val="24"/>
        </w:rPr>
      </w:pPr>
      <w:r>
        <w:rPr>
          <w:rFonts w:ascii="Times New Roman" w:hAnsi="Times New Roman" w:cs="Times New Roman"/>
          <w:sz w:val="24"/>
        </w:rPr>
        <w:tab/>
        <w:t>It was a pleasure doing busines</w:t>
      </w:r>
      <w:bookmarkStart w:id="0" w:name="_GoBack"/>
      <w:bookmarkEnd w:id="0"/>
      <w:r>
        <w:rPr>
          <w:rFonts w:ascii="Times New Roman" w:hAnsi="Times New Roman" w:cs="Times New Roman"/>
          <w:sz w:val="24"/>
        </w:rPr>
        <w:t>s with you, and I hope to be able to work for you again. Feel free to contact me with any questions or concerns you may have. Also, if there is any other information you want included I would be happy to incorporate it within my report.</w:t>
      </w:r>
    </w:p>
    <w:p w14:paraId="4EE75D82" w14:textId="77777777" w:rsidR="00EA6E09" w:rsidRDefault="00EA6E09" w:rsidP="00A05818">
      <w:pPr>
        <w:rPr>
          <w:ins w:id="1" w:author="Charlie Nitschelm" w:date="2017-09-19T12:43:00Z"/>
          <w:rFonts w:ascii="Times New Roman" w:hAnsi="Times New Roman" w:cs="Times New Roman"/>
          <w:sz w:val="24"/>
          <w:szCs w:val="24"/>
        </w:rPr>
      </w:pPr>
    </w:p>
    <w:p w14:paraId="1CFB1DEB" w14:textId="77777777" w:rsidR="00A05818" w:rsidRDefault="00A05818" w:rsidP="00A05818">
      <w:pPr>
        <w:rPr>
          <w:rFonts w:ascii="Times New Roman" w:hAnsi="Times New Roman" w:cs="Times New Roman"/>
          <w:sz w:val="24"/>
          <w:szCs w:val="24"/>
        </w:rPr>
      </w:pPr>
      <w:r>
        <w:rPr>
          <w:rFonts w:ascii="Times New Roman" w:hAnsi="Times New Roman" w:cs="Times New Roman"/>
          <w:sz w:val="24"/>
          <w:szCs w:val="24"/>
        </w:rPr>
        <w:t>Regards,</w:t>
      </w:r>
    </w:p>
    <w:p w14:paraId="68B7841B" w14:textId="77777777" w:rsidR="00A05818" w:rsidRDefault="00A05818" w:rsidP="00A05818">
      <w:pPr>
        <w:rPr>
          <w:rFonts w:ascii="Times New Roman" w:hAnsi="Times New Roman" w:cs="Times New Roman"/>
          <w:sz w:val="24"/>
          <w:szCs w:val="24"/>
        </w:rPr>
      </w:pPr>
      <w:r>
        <w:rPr>
          <w:rFonts w:ascii="Times New Roman" w:hAnsi="Times New Roman" w:cs="Times New Roman"/>
          <w:sz w:val="24"/>
          <w:szCs w:val="24"/>
        </w:rPr>
        <w:t>T</w:t>
      </w:r>
      <w:r w:rsidRPr="00D06297">
        <w:rPr>
          <w:rFonts w:ascii="Times New Roman" w:hAnsi="Times New Roman" w:cs="Times New Roman"/>
          <w:sz w:val="24"/>
          <w:szCs w:val="24"/>
        </w:rPr>
        <w:t xml:space="preserve">he </w:t>
      </w:r>
      <w:r>
        <w:rPr>
          <w:rFonts w:ascii="Times New Roman" w:hAnsi="Times New Roman" w:cs="Times New Roman"/>
          <w:sz w:val="24"/>
          <w:szCs w:val="24"/>
        </w:rPr>
        <w:t xml:space="preserve">Material Science </w:t>
      </w:r>
      <w:r w:rsidRPr="00D06297">
        <w:rPr>
          <w:rFonts w:ascii="Times New Roman" w:hAnsi="Times New Roman" w:cs="Times New Roman"/>
          <w:sz w:val="24"/>
          <w:szCs w:val="24"/>
        </w:rPr>
        <w:t>Analytical Services</w:t>
      </w:r>
      <w:r>
        <w:rPr>
          <w:rFonts w:ascii="Times New Roman" w:hAnsi="Times New Roman" w:cs="Times New Roman"/>
          <w:sz w:val="24"/>
          <w:szCs w:val="24"/>
        </w:rPr>
        <w:t xml:space="preserve"> Team</w:t>
      </w:r>
    </w:p>
    <w:p w14:paraId="6353E170" w14:textId="77777777" w:rsidR="00A05818" w:rsidRDefault="00A05818" w:rsidP="00290799">
      <w:pPr>
        <w:ind w:firstLine="720"/>
        <w:rPr>
          <w:rFonts w:ascii="Times New Roman" w:hAnsi="Times New Roman" w:cs="Times New Roman"/>
          <w:sz w:val="24"/>
          <w:szCs w:val="24"/>
        </w:rPr>
      </w:pPr>
    </w:p>
    <w:p w14:paraId="23FC7987" w14:textId="77777777" w:rsidR="00A05818" w:rsidRDefault="00A05818" w:rsidP="00290799">
      <w:pPr>
        <w:ind w:firstLine="720"/>
        <w:rPr>
          <w:rFonts w:ascii="Times New Roman" w:hAnsi="Times New Roman" w:cs="Times New Roman"/>
          <w:sz w:val="24"/>
          <w:szCs w:val="24"/>
        </w:rPr>
      </w:pPr>
    </w:p>
    <w:p w14:paraId="27CF02D7" w14:textId="77777777" w:rsidR="00A05818" w:rsidRDefault="00A05818" w:rsidP="00290799">
      <w:pPr>
        <w:ind w:firstLine="720"/>
        <w:rPr>
          <w:rFonts w:ascii="Times New Roman" w:hAnsi="Times New Roman" w:cs="Times New Roman"/>
          <w:sz w:val="24"/>
          <w:szCs w:val="24"/>
        </w:rPr>
      </w:pPr>
    </w:p>
    <w:p w14:paraId="4BACC0EE" w14:textId="77777777" w:rsidR="00A05818" w:rsidRDefault="00A05818" w:rsidP="00290799">
      <w:pPr>
        <w:ind w:firstLine="720"/>
        <w:rPr>
          <w:rFonts w:ascii="Times New Roman" w:hAnsi="Times New Roman" w:cs="Times New Roman"/>
          <w:sz w:val="24"/>
          <w:szCs w:val="24"/>
        </w:rPr>
      </w:pPr>
    </w:p>
    <w:p w14:paraId="3D724799" w14:textId="77777777" w:rsidR="00A05818" w:rsidRDefault="00A05818" w:rsidP="00290799">
      <w:pPr>
        <w:ind w:firstLine="720"/>
        <w:rPr>
          <w:rFonts w:ascii="Times New Roman" w:hAnsi="Times New Roman" w:cs="Times New Roman"/>
          <w:sz w:val="24"/>
          <w:szCs w:val="24"/>
        </w:rPr>
      </w:pPr>
    </w:p>
    <w:p w14:paraId="643189F4" w14:textId="77777777" w:rsidR="00A05818" w:rsidRDefault="00A05818" w:rsidP="00290799">
      <w:pPr>
        <w:ind w:firstLine="720"/>
        <w:rPr>
          <w:rFonts w:ascii="Times New Roman" w:hAnsi="Times New Roman" w:cs="Times New Roman"/>
          <w:sz w:val="24"/>
          <w:szCs w:val="24"/>
        </w:rPr>
      </w:pPr>
    </w:p>
    <w:p w14:paraId="5B863985" w14:textId="77777777" w:rsidR="00A05818" w:rsidRDefault="00A05818" w:rsidP="00290799">
      <w:pPr>
        <w:ind w:firstLine="720"/>
        <w:rPr>
          <w:rFonts w:ascii="Times New Roman" w:hAnsi="Times New Roman" w:cs="Times New Roman"/>
          <w:sz w:val="24"/>
          <w:szCs w:val="24"/>
        </w:rPr>
      </w:pPr>
    </w:p>
    <w:p w14:paraId="47598207" w14:textId="77777777" w:rsidR="00A05818" w:rsidRDefault="00A05818" w:rsidP="00290799">
      <w:pPr>
        <w:ind w:firstLine="720"/>
        <w:rPr>
          <w:rFonts w:ascii="Times New Roman" w:hAnsi="Times New Roman" w:cs="Times New Roman"/>
          <w:sz w:val="24"/>
          <w:szCs w:val="24"/>
        </w:rPr>
      </w:pPr>
    </w:p>
    <w:p w14:paraId="4FDE10CC" w14:textId="77777777" w:rsidR="00A05818" w:rsidRDefault="00A05818" w:rsidP="00290799">
      <w:pPr>
        <w:ind w:firstLine="720"/>
        <w:rPr>
          <w:rFonts w:ascii="Times New Roman" w:hAnsi="Times New Roman" w:cs="Times New Roman"/>
          <w:sz w:val="24"/>
          <w:szCs w:val="24"/>
        </w:rPr>
      </w:pPr>
    </w:p>
    <w:p w14:paraId="15373C2D" w14:textId="77777777" w:rsidR="00A05818" w:rsidRDefault="00A05818" w:rsidP="00290799">
      <w:pPr>
        <w:ind w:firstLine="720"/>
        <w:rPr>
          <w:rFonts w:ascii="Times New Roman" w:hAnsi="Times New Roman" w:cs="Times New Roman"/>
          <w:sz w:val="24"/>
          <w:szCs w:val="24"/>
        </w:rPr>
      </w:pPr>
    </w:p>
    <w:p w14:paraId="030C4A91" w14:textId="77777777" w:rsidR="00A05818" w:rsidRDefault="00A05818" w:rsidP="00A05818">
      <w:pPr>
        <w:rPr>
          <w:rFonts w:ascii="Times New Roman" w:hAnsi="Times New Roman" w:cs="Times New Roman"/>
          <w:sz w:val="24"/>
          <w:szCs w:val="24"/>
        </w:rPr>
      </w:pPr>
    </w:p>
    <w:p w14:paraId="09954358" w14:textId="77777777" w:rsidR="00A05818" w:rsidRDefault="00A05818" w:rsidP="00A05818">
      <w:pPr>
        <w:rPr>
          <w:rFonts w:ascii="Times New Roman" w:hAnsi="Times New Roman" w:cs="Times New Roman"/>
          <w:sz w:val="24"/>
          <w:szCs w:val="24"/>
        </w:rPr>
      </w:pPr>
    </w:p>
    <w:p w14:paraId="3E452FF5" w14:textId="77777777" w:rsidR="00A05818" w:rsidRDefault="00A05818" w:rsidP="00290799">
      <w:pPr>
        <w:ind w:firstLine="720"/>
        <w:rPr>
          <w:rFonts w:ascii="Times New Roman" w:hAnsi="Times New Roman" w:cs="Times New Roman"/>
          <w:sz w:val="24"/>
          <w:szCs w:val="24"/>
        </w:rPr>
      </w:pPr>
    </w:p>
    <w:p w14:paraId="7F4DA22E" w14:textId="77777777" w:rsidR="003618AD" w:rsidRDefault="003618AD" w:rsidP="003618AD">
      <w:pPr>
        <w:spacing w:line="360" w:lineRule="auto"/>
        <w:ind w:firstLine="720"/>
        <w:contextualSpacing/>
        <w:rPr>
          <w:rFonts w:ascii="Times New Roman" w:hAnsi="Times New Roman" w:cs="Times New Roman"/>
          <w:sz w:val="24"/>
          <w:szCs w:val="24"/>
        </w:rPr>
      </w:pPr>
    </w:p>
    <w:p w14:paraId="6053CDF9" w14:textId="77777777" w:rsidR="003618AD" w:rsidRDefault="003618AD" w:rsidP="003618AD">
      <w:pPr>
        <w:spacing w:line="360" w:lineRule="auto"/>
        <w:ind w:firstLine="720"/>
        <w:contextualSpacing/>
        <w:rPr>
          <w:rFonts w:ascii="Times New Roman" w:hAnsi="Times New Roman" w:cs="Times New Roman"/>
          <w:sz w:val="24"/>
          <w:szCs w:val="24"/>
        </w:rPr>
      </w:pPr>
    </w:p>
    <w:p w14:paraId="0A11AEB0" w14:textId="77777777" w:rsidR="00513621" w:rsidRDefault="00513621" w:rsidP="00CA1219">
      <w:pPr>
        <w:spacing w:line="360" w:lineRule="auto"/>
        <w:ind w:firstLine="720"/>
        <w:contextualSpacing/>
        <w:rPr>
          <w:rFonts w:ascii="Times New Roman" w:hAnsi="Times New Roman" w:cs="Times New Roman"/>
          <w:sz w:val="24"/>
          <w:szCs w:val="24"/>
        </w:rPr>
      </w:pPr>
    </w:p>
    <w:p w14:paraId="6367589F" w14:textId="77777777" w:rsidR="00513621" w:rsidRDefault="00513621" w:rsidP="00CA1219">
      <w:pPr>
        <w:spacing w:line="360" w:lineRule="auto"/>
        <w:ind w:firstLine="720"/>
        <w:contextualSpacing/>
        <w:rPr>
          <w:rFonts w:ascii="Times New Roman" w:hAnsi="Times New Roman" w:cs="Times New Roman"/>
          <w:sz w:val="24"/>
          <w:szCs w:val="24"/>
        </w:rPr>
      </w:pPr>
    </w:p>
    <w:p w14:paraId="0EBFBEEE" w14:textId="77777777" w:rsidR="00513621" w:rsidRDefault="00513621" w:rsidP="00CA1219">
      <w:pPr>
        <w:spacing w:line="360" w:lineRule="auto"/>
        <w:ind w:firstLine="720"/>
        <w:contextualSpacing/>
        <w:rPr>
          <w:rFonts w:ascii="Times New Roman" w:hAnsi="Times New Roman" w:cs="Times New Roman"/>
          <w:sz w:val="24"/>
          <w:szCs w:val="24"/>
        </w:rPr>
      </w:pPr>
    </w:p>
    <w:p w14:paraId="6D0C6AE7" w14:textId="77777777" w:rsidR="00513621" w:rsidRDefault="00513621" w:rsidP="00CA1219">
      <w:pPr>
        <w:spacing w:line="360" w:lineRule="auto"/>
        <w:ind w:firstLine="720"/>
        <w:contextualSpacing/>
        <w:rPr>
          <w:rFonts w:ascii="Times New Roman" w:hAnsi="Times New Roman" w:cs="Times New Roman"/>
          <w:sz w:val="24"/>
          <w:szCs w:val="24"/>
        </w:rPr>
      </w:pPr>
    </w:p>
    <w:p w14:paraId="106E13D6" w14:textId="77777777" w:rsidR="00513621" w:rsidRDefault="00513621" w:rsidP="00CA1219">
      <w:pPr>
        <w:spacing w:line="360" w:lineRule="auto"/>
        <w:ind w:firstLine="720"/>
        <w:contextualSpacing/>
        <w:rPr>
          <w:rFonts w:ascii="Times New Roman" w:hAnsi="Times New Roman" w:cs="Times New Roman"/>
          <w:sz w:val="24"/>
          <w:szCs w:val="24"/>
        </w:rPr>
      </w:pPr>
    </w:p>
    <w:p w14:paraId="69FBAC37" w14:textId="77777777" w:rsidR="00513621" w:rsidRDefault="00513621" w:rsidP="00CA1219">
      <w:pPr>
        <w:spacing w:line="360" w:lineRule="auto"/>
        <w:ind w:firstLine="720"/>
        <w:contextualSpacing/>
        <w:rPr>
          <w:rFonts w:ascii="Times New Roman" w:hAnsi="Times New Roman" w:cs="Times New Roman"/>
          <w:sz w:val="24"/>
          <w:szCs w:val="24"/>
        </w:rPr>
      </w:pPr>
    </w:p>
    <w:p w14:paraId="770AB203" w14:textId="77777777" w:rsidR="00513621" w:rsidRDefault="00513621" w:rsidP="00CA1219">
      <w:pPr>
        <w:spacing w:line="360" w:lineRule="auto"/>
        <w:ind w:firstLine="720"/>
        <w:contextualSpacing/>
        <w:rPr>
          <w:rFonts w:ascii="Times New Roman" w:hAnsi="Times New Roman" w:cs="Times New Roman"/>
          <w:sz w:val="24"/>
          <w:szCs w:val="24"/>
        </w:rPr>
      </w:pPr>
    </w:p>
    <w:p w14:paraId="705C1CD7" w14:textId="77777777" w:rsidR="00513621" w:rsidRDefault="00513621" w:rsidP="00CA1219">
      <w:pPr>
        <w:spacing w:line="360" w:lineRule="auto"/>
        <w:ind w:firstLine="720"/>
        <w:contextualSpacing/>
        <w:rPr>
          <w:rFonts w:ascii="Times New Roman" w:hAnsi="Times New Roman" w:cs="Times New Roman"/>
          <w:sz w:val="24"/>
          <w:szCs w:val="24"/>
        </w:rPr>
      </w:pPr>
    </w:p>
    <w:p w14:paraId="18CB58C6" w14:textId="77777777" w:rsidR="00290799" w:rsidRDefault="00513621" w:rsidP="00CA1219">
      <w:pPr>
        <w:spacing w:line="360" w:lineRule="auto"/>
        <w:ind w:firstLine="720"/>
        <w:contextualSpacing/>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58240" behindDoc="1" locked="0" layoutInCell="1" allowOverlap="1" wp14:anchorId="5136F42A" wp14:editId="4441E306">
                <wp:simplePos x="0" y="0"/>
                <wp:positionH relativeFrom="margin">
                  <wp:posOffset>3073400</wp:posOffset>
                </wp:positionH>
                <wp:positionV relativeFrom="margin">
                  <wp:posOffset>577850</wp:posOffset>
                </wp:positionV>
                <wp:extent cx="3200400" cy="3441065"/>
                <wp:effectExtent l="0" t="0" r="0" b="6985"/>
                <wp:wrapThrough wrapText="bothSides">
                  <wp:wrapPolygon edited="0">
                    <wp:start x="0" y="0"/>
                    <wp:lineTo x="0" y="21524"/>
                    <wp:lineTo x="21471" y="21524"/>
                    <wp:lineTo x="21471" y="0"/>
                    <wp:lineTo x="0" y="0"/>
                  </wp:wrapPolygon>
                </wp:wrapThrough>
                <wp:docPr id="4" name="Group 4"/>
                <wp:cNvGraphicFramePr/>
                <a:graphic xmlns:a="http://schemas.openxmlformats.org/drawingml/2006/main">
                  <a:graphicData uri="http://schemas.microsoft.com/office/word/2010/wordprocessingGroup">
                    <wpg:wgp>
                      <wpg:cNvGrpSpPr/>
                      <wpg:grpSpPr>
                        <a:xfrm>
                          <a:off x="0" y="0"/>
                          <a:ext cx="3200400" cy="3441065"/>
                          <a:chOff x="0" y="0"/>
                          <a:chExt cx="3200400" cy="3441065"/>
                        </a:xfrm>
                      </wpg:grpSpPr>
                      <pic:pic xmlns:pic="http://schemas.openxmlformats.org/drawingml/2006/picture">
                        <pic:nvPicPr>
                          <pic:cNvPr id="1" name="Picture 1"/>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0" y="0"/>
                            <a:ext cx="3200400" cy="3023870"/>
                          </a:xfrm>
                          <a:prstGeom prst="rect">
                            <a:avLst/>
                          </a:prstGeom>
                        </pic:spPr>
                      </pic:pic>
                      <wps:wsp>
                        <wps:cNvPr id="2" name="Text Box 2"/>
                        <wps:cNvSpPr txBox="1"/>
                        <wps:spPr>
                          <a:xfrm>
                            <a:off x="0" y="3028950"/>
                            <a:ext cx="3200400" cy="412115"/>
                          </a:xfrm>
                          <a:prstGeom prst="rect">
                            <a:avLst/>
                          </a:prstGeom>
                          <a:solidFill>
                            <a:prstClr val="white"/>
                          </a:solidFill>
                          <a:ln>
                            <a:noFill/>
                          </a:ln>
                          <a:effectLst/>
                        </wps:spPr>
                        <wps:txbx>
                          <w:txbxContent>
                            <w:p w14:paraId="6F814647" w14:textId="77777777" w:rsidR="00290799" w:rsidRPr="001430D3" w:rsidRDefault="00290799" w:rsidP="00290799">
                              <w:pPr>
                                <w:pStyle w:val="Caption"/>
                                <w:rPr>
                                  <w:rFonts w:ascii="Times New Roman" w:hAnsi="Times New Roman" w:cs="Times New Roman"/>
                                  <w:noProof/>
                                  <w:sz w:val="24"/>
                                  <w:szCs w:val="24"/>
                                </w:rPr>
                              </w:pPr>
                              <w:r>
                                <w:t xml:space="preserve">Figure </w:t>
                              </w:r>
                              <w:fldSimple w:instr=" SEQ Figure \* ARABIC ">
                                <w:r>
                                  <w:rPr>
                                    <w:noProof/>
                                  </w:rPr>
                                  <w:t>1</w:t>
                                </w:r>
                              </w:fldSimple>
                              <w:r>
                                <w:t>: Low magnification of the specimen within the entire cross 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136F42A" id="Group 4" o:spid="_x0000_s1026" style="position:absolute;left:0;text-align:left;margin-left:242pt;margin-top:45.5pt;width:252pt;height:270.95pt;z-index:-251658240;mso-position-horizontal-relative:margin;mso-position-vertical-relative:margin" coordsize="32004,34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32004;height:30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">
                  <v:imagedata r:id="rId5" o:title=""/>
                </v:shape>
                <v:shapetype id="_x0000_t202" coordsize="21600,21600" o:spt="202" path="m,l,21600r21600,l21600,xe">
                  <v:stroke joinstyle="miter"/>
                  <v:path gradientshapeok="t" o:connecttype="rect"/>
                </v:shapetype>
                <v:shape id="Text Box 2" o:spid="_x0000_s1028" type="#_x0000_t202" style="position:absolute;top:30289;width:32004;height:4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" stroked="f">
                  <v:textbox inset="0,0,0,0">
                    <w:txbxContent>
                      <w:p w14:paraId="6F814647" w14:textId="77777777" w:rsidR="00290799" w:rsidRPr="001430D3" w:rsidRDefault="00290799" w:rsidP="00290799">
                        <w:pPr>
                          <w:pStyle w:val="Caption"/>
                          <w:rPr>
                            <w:rFonts w:ascii="Times New Roman" w:hAnsi="Times New Roman" w:cs="Times New Roman"/>
                            <w:noProof/>
                            <w:sz w:val="24"/>
                            <w:szCs w:val="24"/>
                          </w:rPr>
                        </w:pPr>
                        <w:r>
                          <w:t xml:space="preserve">Figure </w:t>
                        </w:r>
                        <w:fldSimple w:instr=" SEQ Figure \* ARABIC ">
                          <w:r>
                            <w:rPr>
                              <w:noProof/>
                            </w:rPr>
                            <w:t>1</w:t>
                          </w:r>
                        </w:fldSimple>
                        <w:r>
                          <w:t>: Low magnification of the specimen within the entire cross section</w:t>
                        </w:r>
                      </w:p>
                    </w:txbxContent>
                  </v:textbox>
                </v:shape>
                <w10:wrap type="through" anchorx="margin" anchory="margin"/>
              </v:group>
            </w:pict>
          </mc:Fallback>
        </mc:AlternateContent>
      </w:r>
      <w:r w:rsidR="00290799" w:rsidRPr="005A4B8D">
        <w:rPr>
          <w:rFonts w:ascii="Times New Roman" w:hAnsi="Times New Roman" w:cs="Times New Roman"/>
          <w:sz w:val="24"/>
          <w:szCs w:val="24"/>
        </w:rPr>
        <w:t>SoGross Amalgamated requested an</w:t>
      </w:r>
      <w:del w:id="2" w:author="Charlie Nitschelm" w:date="2017-09-19T12:27:00Z">
        <w:r w:rsidR="00290799" w:rsidRPr="005A4B8D" w:rsidDel="00620DE0">
          <w:rPr>
            <w:rFonts w:ascii="Times New Roman" w:hAnsi="Times New Roman" w:cs="Times New Roman"/>
            <w:sz w:val="24"/>
            <w:szCs w:val="24"/>
          </w:rPr>
          <w:delText>d</w:delText>
        </w:r>
      </w:del>
      <w:r w:rsidR="00290799" w:rsidRPr="005A4B8D">
        <w:rPr>
          <w:rFonts w:ascii="Times New Roman" w:hAnsi="Times New Roman" w:cs="Times New Roman"/>
          <w:sz w:val="24"/>
          <w:szCs w:val="24"/>
        </w:rPr>
        <w:t xml:space="preserve"> elemental analysis of the cross section on one of </w:t>
      </w:r>
      <w:del w:id="3" w:author="Charlie Nitschelm" w:date="2017-09-19T12:27:00Z">
        <w:r w:rsidR="00290799" w:rsidRPr="005A4B8D" w:rsidDel="00620DE0">
          <w:rPr>
            <w:rFonts w:ascii="Times New Roman" w:hAnsi="Times New Roman" w:cs="Times New Roman"/>
            <w:sz w:val="24"/>
            <w:szCs w:val="24"/>
          </w:rPr>
          <w:delText>our</w:delText>
        </w:r>
      </w:del>
      <w:ins w:id="4" w:author="Charlie Nitschelm" w:date="2017-09-19T12:27:00Z">
        <w:r w:rsidR="00620DE0">
          <w:rPr>
            <w:rFonts w:ascii="Times New Roman" w:hAnsi="Times New Roman" w:cs="Times New Roman"/>
            <w:sz w:val="24"/>
            <w:szCs w:val="24"/>
          </w:rPr>
          <w:t>their</w:t>
        </w:r>
      </w:ins>
      <w:r w:rsidR="00290799" w:rsidRPr="005A4B8D">
        <w:rPr>
          <w:rFonts w:ascii="Times New Roman" w:hAnsi="Times New Roman" w:cs="Times New Roman"/>
          <w:sz w:val="24"/>
          <w:szCs w:val="24"/>
        </w:rPr>
        <w:t xml:space="preserve"> competitor’s products. The sample’s cross section was fully prepared for us upon receiving it. The Material Science Analytical Services Team</w:t>
      </w:r>
      <w:r w:rsidR="00290799">
        <w:rPr>
          <w:rFonts w:ascii="Times New Roman" w:hAnsi="Times New Roman" w:cs="Times New Roman"/>
          <w:sz w:val="24"/>
          <w:szCs w:val="24"/>
        </w:rPr>
        <w:t xml:space="preserve"> provides us with a</w:t>
      </w:r>
      <w:r w:rsidR="00290799" w:rsidRPr="005A4B8D">
        <w:rPr>
          <w:rFonts w:ascii="Times New Roman" w:hAnsi="Times New Roman" w:cs="Times New Roman"/>
          <w:sz w:val="24"/>
          <w:szCs w:val="24"/>
        </w:rPr>
        <w:t xml:space="preserve"> scanning electron microscope (SEM) </w:t>
      </w:r>
      <w:r w:rsidR="00290799">
        <w:rPr>
          <w:rFonts w:ascii="Times New Roman" w:hAnsi="Times New Roman" w:cs="Times New Roman"/>
          <w:sz w:val="24"/>
          <w:szCs w:val="24"/>
        </w:rPr>
        <w:t xml:space="preserve">equipped with an </w:t>
      </w:r>
      <w:r w:rsidR="00290799" w:rsidRPr="005A4B8D">
        <w:rPr>
          <w:rFonts w:ascii="Times New Roman" w:hAnsi="Times New Roman" w:cs="Times New Roman"/>
          <w:sz w:val="24"/>
          <w:szCs w:val="24"/>
        </w:rPr>
        <w:t>energ</w:t>
      </w:r>
      <w:r w:rsidR="00290799">
        <w:rPr>
          <w:rFonts w:ascii="Times New Roman" w:hAnsi="Times New Roman" w:cs="Times New Roman"/>
          <w:sz w:val="24"/>
          <w:szCs w:val="24"/>
        </w:rPr>
        <w:t xml:space="preserve">y dispersive spectroscopy (EDS). </w:t>
      </w:r>
      <w:r w:rsidR="00290799" w:rsidRPr="005A4B8D">
        <w:rPr>
          <w:rFonts w:ascii="Times New Roman" w:hAnsi="Times New Roman" w:cs="Times New Roman"/>
          <w:sz w:val="24"/>
          <w:szCs w:val="24"/>
        </w:rPr>
        <w:t>The following paragraphs summarize our observations in the form of annotated images and a brief description of our observations.</w:t>
      </w:r>
    </w:p>
    <w:p w14:paraId="4C19505D" w14:textId="77777777" w:rsidR="00B96E4C" w:rsidRDefault="00290799" w:rsidP="00CA1219">
      <w:pPr>
        <w:keepNext/>
        <w:spacing w:line="360" w:lineRule="auto"/>
        <w:ind w:firstLine="720"/>
        <w:contextualSpacing/>
        <w:rPr>
          <w:rFonts w:ascii="Times New Roman" w:hAnsi="Times New Roman" w:cs="Times New Roman"/>
          <w:sz w:val="24"/>
          <w:szCs w:val="24"/>
        </w:rPr>
      </w:pPr>
      <w:r w:rsidRPr="00BB75BB">
        <w:rPr>
          <w:rFonts w:ascii="Times New Roman" w:hAnsi="Times New Roman" w:cs="Times New Roman"/>
          <w:sz w:val="24"/>
        </w:rPr>
        <w:t xml:space="preserve">To conduct our elemental </w:t>
      </w:r>
      <w:del w:id="5" w:author="Charlie Nitschelm" w:date="2017-09-19T12:32:00Z">
        <w:r w:rsidRPr="00BB75BB" w:rsidDel="00620DE0">
          <w:rPr>
            <w:rFonts w:ascii="Times New Roman" w:hAnsi="Times New Roman" w:cs="Times New Roman"/>
            <w:sz w:val="24"/>
          </w:rPr>
          <w:delText>analysis</w:delText>
        </w:r>
      </w:del>
      <w:ins w:id="6" w:author="Charlie Nitschelm" w:date="2017-09-19T12:32:00Z">
        <w:r w:rsidR="00620DE0" w:rsidRPr="00BB75BB">
          <w:rPr>
            <w:rFonts w:ascii="Times New Roman" w:hAnsi="Times New Roman" w:cs="Times New Roman"/>
            <w:sz w:val="24"/>
          </w:rPr>
          <w:t>analysis,</w:t>
        </w:r>
      </w:ins>
      <w:r w:rsidRPr="00BB75BB">
        <w:rPr>
          <w:rFonts w:ascii="Times New Roman" w:hAnsi="Times New Roman" w:cs="Times New Roman"/>
          <w:sz w:val="24"/>
        </w:rPr>
        <w:t xml:space="preserve"> we used a Tescan Lyra 3 Field Emission SEM equipped with an EDS.</w:t>
      </w:r>
      <w:r>
        <w:rPr>
          <w:rFonts w:ascii="Times New Roman" w:hAnsi="Times New Roman" w:cs="Times New Roman"/>
          <w:sz w:val="24"/>
        </w:rPr>
        <w:t xml:space="preserve"> The specimen of the cross section was already prepared by SoGross Amalgamated. Our data is only semi-quantitative.</w:t>
      </w:r>
      <w:r w:rsidRPr="00BB0857">
        <w:t xml:space="preserve"> </w:t>
      </w:r>
      <w:r w:rsidRPr="00BB0857">
        <w:rPr>
          <w:rFonts w:ascii="Times New Roman" w:hAnsi="Times New Roman" w:cs="Times New Roman"/>
          <w:sz w:val="24"/>
          <w:szCs w:val="24"/>
        </w:rPr>
        <w:t>We cannot detect the presence of elements</w:t>
      </w:r>
      <w:r>
        <w:rPr>
          <w:rFonts w:ascii="Times New Roman" w:hAnsi="Times New Roman" w:cs="Times New Roman"/>
          <w:sz w:val="24"/>
          <w:szCs w:val="24"/>
        </w:rPr>
        <w:t xml:space="preserve"> with </w:t>
      </w:r>
      <w:r w:rsidRPr="00BB0857">
        <w:rPr>
          <w:rFonts w:ascii="Times New Roman" w:hAnsi="Times New Roman" w:cs="Times New Roman"/>
          <w:sz w:val="24"/>
          <w:szCs w:val="24"/>
        </w:rPr>
        <w:t>concentration</w:t>
      </w:r>
      <w:r>
        <w:rPr>
          <w:rFonts w:ascii="Times New Roman" w:hAnsi="Times New Roman" w:cs="Times New Roman"/>
          <w:sz w:val="24"/>
          <w:szCs w:val="24"/>
        </w:rPr>
        <w:t>s below approximately 0.1% and we</w:t>
      </w:r>
      <w:r w:rsidRPr="00BB0857">
        <w:rPr>
          <w:rFonts w:ascii="Times New Roman" w:hAnsi="Times New Roman" w:cs="Times New Roman"/>
          <w:sz w:val="24"/>
          <w:szCs w:val="24"/>
        </w:rPr>
        <w:t xml:space="preserve"> cannot detect</w:t>
      </w:r>
      <w:r>
        <w:rPr>
          <w:rFonts w:ascii="Times New Roman" w:hAnsi="Times New Roman" w:cs="Times New Roman"/>
          <w:sz w:val="24"/>
          <w:szCs w:val="24"/>
        </w:rPr>
        <w:t xml:space="preserve"> </w:t>
      </w:r>
      <w:r w:rsidRPr="00BB0857">
        <w:rPr>
          <w:rFonts w:ascii="Times New Roman" w:hAnsi="Times New Roman" w:cs="Times New Roman"/>
          <w:sz w:val="24"/>
          <w:szCs w:val="24"/>
        </w:rPr>
        <w:t xml:space="preserve">elements with atomic numbers below </w:t>
      </w:r>
      <w:del w:id="7" w:author="Charlie Nitschelm" w:date="2017-09-19T12:28:00Z">
        <w:r w:rsidRPr="00BB0857" w:rsidDel="00620DE0">
          <w:rPr>
            <w:rFonts w:ascii="Times New Roman" w:hAnsi="Times New Roman" w:cs="Times New Roman"/>
            <w:sz w:val="24"/>
            <w:szCs w:val="24"/>
          </w:rPr>
          <w:delText xml:space="preserve">that for </w:delText>
        </w:r>
      </w:del>
      <w:r w:rsidRPr="00BB0857">
        <w:rPr>
          <w:rFonts w:ascii="Times New Roman" w:hAnsi="Times New Roman" w:cs="Times New Roman"/>
          <w:sz w:val="24"/>
          <w:szCs w:val="24"/>
        </w:rPr>
        <w:t>carbon</w:t>
      </w:r>
      <w:r>
        <w:rPr>
          <w:rFonts w:ascii="Times New Roman" w:hAnsi="Times New Roman" w:cs="Times New Roman"/>
          <w:sz w:val="24"/>
          <w:szCs w:val="24"/>
        </w:rPr>
        <w:t>.</w:t>
      </w:r>
      <w:r w:rsidRPr="00184FA4">
        <w:rPr>
          <w:rFonts w:ascii="Times New Roman" w:hAnsi="Times New Roman" w:cs="Times New Roman"/>
          <w:noProof/>
          <w:sz w:val="24"/>
          <w:szCs w:val="24"/>
        </w:rPr>
        <w:t xml:space="preserve"> </w:t>
      </w:r>
    </w:p>
    <w:p w14:paraId="022CCE9D" w14:textId="77777777" w:rsidR="00CA1219" w:rsidRDefault="00620DE0" w:rsidP="00AD4EBD">
      <w:pPr>
        <w:keepNext/>
        <w:spacing w:line="360" w:lineRule="auto"/>
        <w:ind w:firstLine="720"/>
        <w:contextualSpacing/>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60288" behindDoc="1" locked="0" layoutInCell="1" allowOverlap="1" wp14:anchorId="2EAF2902" wp14:editId="10C504AD">
                <wp:simplePos x="0" y="0"/>
                <wp:positionH relativeFrom="margin">
                  <wp:posOffset>2917825</wp:posOffset>
                </wp:positionH>
                <wp:positionV relativeFrom="paragraph">
                  <wp:posOffset>13970</wp:posOffset>
                </wp:positionV>
                <wp:extent cx="3200400" cy="3295650"/>
                <wp:effectExtent l="0" t="0" r="0" b="0"/>
                <wp:wrapThrough wrapText="bothSides">
                  <wp:wrapPolygon edited="0">
                    <wp:start x="0" y="0"/>
                    <wp:lineTo x="0" y="21475"/>
                    <wp:lineTo x="21471" y="21475"/>
                    <wp:lineTo x="21471"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3200400" cy="3295650"/>
                          <a:chOff x="0" y="0"/>
                          <a:chExt cx="3230880" cy="3295650"/>
                        </a:xfrm>
                      </wpg:grpSpPr>
                      <pic:pic xmlns:pic="http://schemas.openxmlformats.org/drawingml/2006/picture">
                        <pic:nvPicPr>
                          <pic:cNvPr id="12" name="Picture 12"/>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3230880" cy="3023870"/>
                          </a:xfrm>
                          <a:prstGeom prst="rect">
                            <a:avLst/>
                          </a:prstGeom>
                        </pic:spPr>
                      </pic:pic>
                      <wps:wsp>
                        <wps:cNvPr id="13" name="Text Box 13"/>
                        <wps:cNvSpPr txBox="1"/>
                        <wps:spPr>
                          <a:xfrm>
                            <a:off x="0" y="3028950"/>
                            <a:ext cx="3230880" cy="266700"/>
                          </a:xfrm>
                          <a:prstGeom prst="rect">
                            <a:avLst/>
                          </a:prstGeom>
                          <a:solidFill>
                            <a:prstClr val="white"/>
                          </a:solidFill>
                          <a:ln>
                            <a:noFill/>
                          </a:ln>
                          <a:effectLst/>
                        </wps:spPr>
                        <wps:txbx>
                          <w:txbxContent>
                            <w:p w14:paraId="2B23A114" w14:textId="77777777" w:rsidR="002A23D3" w:rsidRPr="009C3AA6" w:rsidRDefault="002A23D3" w:rsidP="002A23D3">
                              <w:pPr>
                                <w:pStyle w:val="Caption"/>
                                <w:rPr>
                                  <w:rFonts w:ascii="Times New Roman" w:hAnsi="Times New Roman" w:cs="Times New Roman"/>
                                  <w:noProof/>
                                  <w:sz w:val="24"/>
                                  <w:szCs w:val="24"/>
                                </w:rPr>
                              </w:pPr>
                              <w:r>
                                <w:t xml:space="preserve">Figure </w:t>
                              </w:r>
                              <w:fldSimple w:instr=" SEQ Figure \* ARABIC ">
                                <w:r>
                                  <w:rPr>
                                    <w:noProof/>
                                  </w:rPr>
                                  <w:t>2</w:t>
                                </w:r>
                              </w:fldSimple>
                              <w:r>
                                <w:t>: Zoomed in area within the square shown in figure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EAF2902" id="Group 14" o:spid="_x0000_s1029" style="position:absolute;left:0;text-align:left;margin-left:229.75pt;margin-top:1.1pt;width:252pt;height:259.5pt;z-index:-251656192;mso-position-horizontal-relative:margin;mso-width-relative:margin" coordsize="32308,32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">
                <v:shape id="Picture 12" o:spid="_x0000_s1030" type="#_x0000_t75" style="position:absolute;width:32308;height:30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">
                  <v:imagedata r:id="rId7" o:title=""/>
                </v:shape>
                <v:shape id="Text Box 13" o:spid="_x0000_s1031" type="#_x0000_t202" style="position:absolute;top:30289;width:323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2B23A114" w14:textId="77777777" w:rsidR="002A23D3" w:rsidRPr="009C3AA6" w:rsidRDefault="002A23D3" w:rsidP="002A23D3">
                        <w:pPr>
                          <w:pStyle w:val="Caption"/>
                          <w:rPr>
                            <w:rFonts w:ascii="Times New Roman" w:hAnsi="Times New Roman" w:cs="Times New Roman"/>
                            <w:noProof/>
                            <w:sz w:val="24"/>
                            <w:szCs w:val="24"/>
                          </w:rPr>
                        </w:pPr>
                        <w:r>
                          <w:t xml:space="preserve">Figure </w:t>
                        </w:r>
                        <w:fldSimple w:instr=" SEQ Figure \* ARABIC ">
                          <w:r>
                            <w:rPr>
                              <w:noProof/>
                            </w:rPr>
                            <w:t>2</w:t>
                          </w:r>
                        </w:fldSimple>
                        <w:r>
                          <w:t>: Zoomed in area within the square shown in figure 1</w:t>
                        </w:r>
                      </w:p>
                    </w:txbxContent>
                  </v:textbox>
                </v:shape>
                <w10:wrap type="through" anchorx="margin"/>
              </v:group>
            </w:pict>
          </mc:Fallback>
        </mc:AlternateContent>
      </w:r>
      <w:r w:rsidR="00CF7B63">
        <w:rPr>
          <w:rFonts w:ascii="Times New Roman" w:hAnsi="Times New Roman" w:cs="Times New Roman"/>
          <w:sz w:val="24"/>
          <w:szCs w:val="24"/>
        </w:rPr>
        <w:t xml:space="preserve">Figure 1 shows our cross section zoomed fully out. Figure 2 shows the zoomed area outlined by the white box in </w:t>
      </w:r>
      <w:ins w:id="8" w:author="Charlie Nitschelm" w:date="2017-09-19T12:30:00Z">
        <w:r>
          <w:rPr>
            <w:rFonts w:ascii="Times New Roman" w:hAnsi="Times New Roman" w:cs="Times New Roman"/>
            <w:sz w:val="24"/>
            <w:szCs w:val="24"/>
          </w:rPr>
          <w:t>f</w:t>
        </w:r>
      </w:ins>
      <w:del w:id="9" w:author="Charlie Nitschelm" w:date="2017-09-19T12:29:00Z">
        <w:r w:rsidR="00CF7B63" w:rsidDel="00620DE0">
          <w:rPr>
            <w:rFonts w:ascii="Times New Roman" w:hAnsi="Times New Roman" w:cs="Times New Roman"/>
            <w:sz w:val="24"/>
            <w:szCs w:val="24"/>
          </w:rPr>
          <w:delText>f</w:delText>
        </w:r>
      </w:del>
      <w:r w:rsidR="00CF7B63">
        <w:rPr>
          <w:rFonts w:ascii="Times New Roman" w:hAnsi="Times New Roman" w:cs="Times New Roman"/>
          <w:sz w:val="24"/>
          <w:szCs w:val="24"/>
        </w:rPr>
        <w:t xml:space="preserve">igure 1. </w:t>
      </w:r>
      <w:r w:rsidR="002A23D3">
        <w:rPr>
          <w:rFonts w:ascii="Times New Roman" w:hAnsi="Times New Roman" w:cs="Times New Roman"/>
          <w:sz w:val="24"/>
          <w:szCs w:val="24"/>
        </w:rPr>
        <w:t xml:space="preserve"> Within figure 2 we have areas sectioned out where we used our SEM equipped with an EDS to analyze </w:t>
      </w:r>
      <w:ins w:id="10" w:author="Charlie Nitschelm" w:date="2017-09-19T12:30:00Z">
        <w:r>
          <w:rPr>
            <w:rFonts w:ascii="Times New Roman" w:hAnsi="Times New Roman" w:cs="Times New Roman"/>
            <w:sz w:val="24"/>
            <w:szCs w:val="24"/>
          </w:rPr>
          <w:t>the</w:t>
        </w:r>
      </w:ins>
      <w:del w:id="11" w:author="Charlie Nitschelm" w:date="2017-09-19T12:30:00Z">
        <w:r w:rsidR="002A23D3" w:rsidDel="00620DE0">
          <w:rPr>
            <w:rFonts w:ascii="Times New Roman" w:hAnsi="Times New Roman" w:cs="Times New Roman"/>
            <w:sz w:val="24"/>
            <w:szCs w:val="24"/>
          </w:rPr>
          <w:delText>our</w:delText>
        </w:r>
      </w:del>
      <w:r w:rsidR="002A23D3">
        <w:rPr>
          <w:rFonts w:ascii="Times New Roman" w:hAnsi="Times New Roman" w:cs="Times New Roman"/>
          <w:sz w:val="24"/>
          <w:szCs w:val="24"/>
        </w:rPr>
        <w:t xml:space="preserve"> cross section. </w:t>
      </w:r>
      <w:del w:id="12" w:author="Charlie Nitschelm" w:date="2017-09-19T12:30:00Z">
        <w:r w:rsidR="002A23D3" w:rsidDel="00620DE0">
          <w:rPr>
            <w:rFonts w:ascii="Times New Roman" w:hAnsi="Times New Roman" w:cs="Times New Roman"/>
            <w:sz w:val="24"/>
            <w:szCs w:val="24"/>
          </w:rPr>
          <w:delText xml:space="preserve">In our report we </w:delText>
        </w:r>
      </w:del>
      <w:ins w:id="13" w:author="Charlie Nitschelm" w:date="2017-09-19T12:30:00Z">
        <w:r>
          <w:rPr>
            <w:rFonts w:ascii="Times New Roman" w:hAnsi="Times New Roman" w:cs="Times New Roman"/>
            <w:sz w:val="24"/>
            <w:szCs w:val="24"/>
          </w:rPr>
          <w:t xml:space="preserve">We </w:t>
        </w:r>
      </w:ins>
      <w:r w:rsidR="002A23D3">
        <w:rPr>
          <w:rFonts w:ascii="Times New Roman" w:hAnsi="Times New Roman" w:cs="Times New Roman"/>
          <w:sz w:val="24"/>
          <w:szCs w:val="24"/>
        </w:rPr>
        <w:t>first analyze</w:t>
      </w:r>
      <w:ins w:id="14" w:author="Charlie Nitschelm" w:date="2017-09-19T12:30:00Z">
        <w:r>
          <w:rPr>
            <w:rFonts w:ascii="Times New Roman" w:hAnsi="Times New Roman" w:cs="Times New Roman"/>
            <w:sz w:val="24"/>
            <w:szCs w:val="24"/>
          </w:rPr>
          <w:t>d</w:t>
        </w:r>
      </w:ins>
      <w:r w:rsidR="002A23D3">
        <w:rPr>
          <w:rFonts w:ascii="Times New Roman" w:hAnsi="Times New Roman" w:cs="Times New Roman"/>
          <w:sz w:val="24"/>
          <w:szCs w:val="24"/>
        </w:rPr>
        <w:t xml:space="preserve"> Area 5A shown in the top left of figure</w:t>
      </w:r>
      <w:r w:rsidR="00344967">
        <w:rPr>
          <w:rFonts w:ascii="Times New Roman" w:hAnsi="Times New Roman" w:cs="Times New Roman"/>
          <w:sz w:val="24"/>
          <w:szCs w:val="24"/>
        </w:rPr>
        <w:t xml:space="preserve"> 2 and then within that area we </w:t>
      </w:r>
      <w:r w:rsidR="002A23D3">
        <w:rPr>
          <w:rFonts w:ascii="Times New Roman" w:hAnsi="Times New Roman" w:cs="Times New Roman"/>
          <w:sz w:val="24"/>
          <w:szCs w:val="24"/>
        </w:rPr>
        <w:t xml:space="preserve">look </w:t>
      </w:r>
      <w:r w:rsidR="00344967">
        <w:rPr>
          <w:rFonts w:ascii="Times New Roman" w:hAnsi="Times New Roman" w:cs="Times New Roman"/>
          <w:sz w:val="24"/>
          <w:szCs w:val="24"/>
        </w:rPr>
        <w:t xml:space="preserve">at Area 5A Zoomed. Next we </w:t>
      </w:r>
      <w:r w:rsidR="002A23D3">
        <w:rPr>
          <w:rFonts w:ascii="Times New Roman" w:hAnsi="Times New Roman" w:cs="Times New Roman"/>
          <w:sz w:val="24"/>
          <w:szCs w:val="24"/>
        </w:rPr>
        <w:t xml:space="preserve">look at Area 5B which is outlining those two white dots </w:t>
      </w:r>
      <w:r w:rsidR="00344967">
        <w:rPr>
          <w:rFonts w:ascii="Times New Roman" w:hAnsi="Times New Roman" w:cs="Times New Roman"/>
          <w:sz w:val="24"/>
          <w:szCs w:val="24"/>
        </w:rPr>
        <w:t xml:space="preserve">below and to the right of Area 5A </w:t>
      </w:r>
      <w:r w:rsidR="002A23D3">
        <w:rPr>
          <w:rFonts w:ascii="Times New Roman" w:hAnsi="Times New Roman" w:cs="Times New Roman"/>
          <w:sz w:val="24"/>
          <w:szCs w:val="24"/>
        </w:rPr>
        <w:t>pic</w:t>
      </w:r>
      <w:r w:rsidR="00344967">
        <w:rPr>
          <w:rFonts w:ascii="Times New Roman" w:hAnsi="Times New Roman" w:cs="Times New Roman"/>
          <w:sz w:val="24"/>
          <w:szCs w:val="24"/>
        </w:rPr>
        <w:t xml:space="preserve">tured in figure 2. Then we </w:t>
      </w:r>
      <w:r w:rsidR="002A23D3">
        <w:rPr>
          <w:rFonts w:ascii="Times New Roman" w:hAnsi="Times New Roman" w:cs="Times New Roman"/>
          <w:sz w:val="24"/>
          <w:szCs w:val="24"/>
        </w:rPr>
        <w:t>analyze</w:t>
      </w:r>
      <w:r w:rsidR="00AD4EBD">
        <w:rPr>
          <w:rFonts w:ascii="Times New Roman" w:hAnsi="Times New Roman" w:cs="Times New Roman"/>
          <w:sz w:val="24"/>
          <w:szCs w:val="24"/>
        </w:rPr>
        <w:t>d</w:t>
      </w:r>
      <w:r w:rsidR="002A23D3">
        <w:rPr>
          <w:rFonts w:ascii="Times New Roman" w:hAnsi="Times New Roman" w:cs="Times New Roman"/>
          <w:sz w:val="24"/>
          <w:szCs w:val="24"/>
        </w:rPr>
        <w:t xml:space="preserve"> Area</w:t>
      </w:r>
      <w:r w:rsidR="0071496E">
        <w:rPr>
          <w:rFonts w:ascii="Times New Roman" w:hAnsi="Times New Roman" w:cs="Times New Roman"/>
          <w:sz w:val="24"/>
          <w:szCs w:val="24"/>
        </w:rPr>
        <w:t xml:space="preserve"> </w:t>
      </w:r>
      <w:r w:rsidR="002A23D3">
        <w:rPr>
          <w:rFonts w:ascii="Times New Roman" w:hAnsi="Times New Roman" w:cs="Times New Roman"/>
          <w:sz w:val="24"/>
          <w:szCs w:val="24"/>
        </w:rPr>
        <w:t>5C</w:t>
      </w:r>
      <w:r w:rsidR="003618AD">
        <w:rPr>
          <w:rFonts w:ascii="Times New Roman" w:hAnsi="Times New Roman" w:cs="Times New Roman"/>
          <w:sz w:val="24"/>
          <w:szCs w:val="24"/>
        </w:rPr>
        <w:t xml:space="preserve"> </w:t>
      </w:r>
      <w:r w:rsidR="002A23D3">
        <w:rPr>
          <w:rFonts w:ascii="Times New Roman" w:hAnsi="Times New Roman" w:cs="Times New Roman"/>
          <w:sz w:val="24"/>
          <w:szCs w:val="24"/>
        </w:rPr>
        <w:t xml:space="preserve">shown </w:t>
      </w:r>
      <w:r w:rsidR="002A23D3">
        <w:rPr>
          <w:rFonts w:ascii="Times New Roman" w:hAnsi="Times New Roman" w:cs="Times New Roman"/>
          <w:sz w:val="24"/>
          <w:szCs w:val="24"/>
        </w:rPr>
        <w:lastRenderedPageBreak/>
        <w:t xml:space="preserve">in the square towards the bottom </w:t>
      </w:r>
      <w:r w:rsidR="002A23D3" w:rsidRPr="00E45314">
        <w:rPr>
          <w:rFonts w:ascii="Times New Roman" w:hAnsi="Times New Roman" w:cs="Times New Roman"/>
          <w:sz w:val="24"/>
          <w:szCs w:val="24"/>
        </w:rPr>
        <w:t>middle of figure 2.</w:t>
      </w:r>
    </w:p>
    <w:p w14:paraId="0BFF13D0" w14:textId="77777777" w:rsidR="00797224" w:rsidRDefault="00797224" w:rsidP="00CA1219">
      <w:pPr>
        <w:keepNext/>
        <w:spacing w:line="360" w:lineRule="auto"/>
        <w:ind w:firstLine="720"/>
        <w:contextualSpacing/>
        <w:rPr>
          <w:rFonts w:ascii="Times New Roman" w:hAnsi="Times New Roman" w:cs="Times New Roman"/>
          <w:sz w:val="24"/>
          <w:szCs w:val="24"/>
        </w:rPr>
      </w:pPr>
    </w:p>
    <w:p w14:paraId="53A7BD93" w14:textId="77777777" w:rsidR="00797224" w:rsidRDefault="00797224" w:rsidP="00CA1219">
      <w:pPr>
        <w:keepNext/>
        <w:spacing w:line="360" w:lineRule="auto"/>
        <w:ind w:firstLine="720"/>
        <w:contextualSpacing/>
        <w:rPr>
          <w:rFonts w:ascii="Times New Roman" w:hAnsi="Times New Roman" w:cs="Times New Roman"/>
          <w:sz w:val="24"/>
          <w:szCs w:val="24"/>
        </w:rPr>
      </w:pPr>
    </w:p>
    <w:p w14:paraId="652084E9" w14:textId="77777777" w:rsidR="00797224" w:rsidRDefault="00797224" w:rsidP="00CA1219">
      <w:pPr>
        <w:keepNext/>
        <w:spacing w:line="360" w:lineRule="auto"/>
        <w:ind w:firstLine="720"/>
        <w:contextualSpacing/>
        <w:rPr>
          <w:rFonts w:ascii="Times New Roman" w:hAnsi="Times New Roman" w:cs="Times New Roman"/>
          <w:sz w:val="24"/>
          <w:szCs w:val="24"/>
        </w:rPr>
      </w:pPr>
    </w:p>
    <w:p w14:paraId="2B97CB5E" w14:textId="77777777" w:rsidR="00EB7D62" w:rsidRDefault="00466415" w:rsidP="00CA1219">
      <w:pPr>
        <w:keepNext/>
        <w:spacing w:line="360" w:lineRule="auto"/>
        <w:ind w:firstLine="720"/>
        <w:contextualSpacing/>
        <w:rPr>
          <w:rFonts w:ascii="Times New Roman" w:hAnsi="Times New Roman" w:cs="Times New Roman"/>
          <w:sz w:val="24"/>
          <w:szCs w:val="24"/>
        </w:rPr>
      </w:pPr>
      <w:r w:rsidRPr="00E45314">
        <w:rPr>
          <w:rFonts w:ascii="Times New Roman" w:hAnsi="Times New Roman" w:cs="Times New Roman"/>
          <w:sz w:val="24"/>
          <w:szCs w:val="24"/>
        </w:rPr>
        <w:t xml:space="preserve">To analyze figure 3 we used our SEM </w:t>
      </w:r>
      <w:r w:rsidR="00E45314">
        <w:rPr>
          <w:rFonts w:ascii="Times New Roman" w:hAnsi="Times New Roman" w:cs="Times New Roman"/>
          <w:sz w:val="24"/>
          <w:szCs w:val="24"/>
        </w:rPr>
        <w:t xml:space="preserve">containing our </w:t>
      </w:r>
      <w:r w:rsidRPr="00E45314">
        <w:rPr>
          <w:rFonts w:ascii="Times New Roman" w:hAnsi="Times New Roman" w:cs="Times New Roman"/>
          <w:sz w:val="24"/>
          <w:szCs w:val="24"/>
        </w:rPr>
        <w:t xml:space="preserve">EDS. The EDS spot selection on the top of the image within the light grey background in Figure 3 contains </w:t>
      </w:r>
      <w:r w:rsidR="00E45314" w:rsidRPr="00E45314">
        <w:rPr>
          <w:rFonts w:ascii="Times New Roman" w:hAnsi="Times New Roman" w:cs="Times New Roman"/>
          <w:sz w:val="24"/>
          <w:szCs w:val="24"/>
        </w:rPr>
        <w:t xml:space="preserve">copper and a little carbon. </w:t>
      </w:r>
      <w:r w:rsidR="00E45314">
        <w:rPr>
          <w:rFonts w:ascii="Times New Roman" w:hAnsi="Times New Roman" w:cs="Times New Roman"/>
          <w:sz w:val="24"/>
          <w:szCs w:val="24"/>
        </w:rPr>
        <w:t xml:space="preserve">The next area selection we analyzed </w:t>
      </w:r>
      <w:del w:id="15" w:author="Charlie Nitschelm" w:date="2017-09-19T12:32:00Z">
        <w:r w:rsidR="00E45314" w:rsidDel="00620DE0">
          <w:rPr>
            <w:rFonts w:ascii="Times New Roman" w:hAnsi="Times New Roman" w:cs="Times New Roman"/>
            <w:sz w:val="24"/>
            <w:szCs w:val="24"/>
          </w:rPr>
          <w:delText>is located in</w:delText>
        </w:r>
      </w:del>
      <w:ins w:id="16" w:author="Charlie Nitschelm" w:date="2017-09-19T12:32:00Z">
        <w:r w:rsidR="00620DE0">
          <w:rPr>
            <w:rFonts w:ascii="Times New Roman" w:hAnsi="Times New Roman" w:cs="Times New Roman"/>
            <w:sz w:val="24"/>
            <w:szCs w:val="24"/>
          </w:rPr>
          <w:t>is in</w:t>
        </w:r>
      </w:ins>
      <w:r w:rsidR="00E45314">
        <w:rPr>
          <w:rFonts w:ascii="Times New Roman" w:hAnsi="Times New Roman" w:cs="Times New Roman"/>
          <w:sz w:val="24"/>
          <w:szCs w:val="24"/>
        </w:rPr>
        <w:t xml:space="preserve"> the center of our picture with</w:t>
      </w:r>
      <w:del w:id="17" w:author="Charlie Nitschelm" w:date="2017-09-19T12:32:00Z">
        <w:r w:rsidR="00E45314" w:rsidDel="00620DE0">
          <w:rPr>
            <w:rFonts w:ascii="Times New Roman" w:hAnsi="Times New Roman" w:cs="Times New Roman"/>
            <w:sz w:val="24"/>
            <w:szCs w:val="24"/>
          </w:rPr>
          <w:delText xml:space="preserve"> </w:delText>
        </w:r>
      </w:del>
      <w:r w:rsidR="00E45314">
        <w:rPr>
          <w:rFonts w:ascii="Times New Roman" w:hAnsi="Times New Roman" w:cs="Times New Roman"/>
          <w:sz w:val="24"/>
          <w:szCs w:val="24"/>
        </w:rPr>
        <w:t xml:space="preserve">in the dark grey area. This area contains copper, oxygen, silicon, sulfur, barium, and small amounts </w:t>
      </w:r>
      <w:r w:rsidR="00797224">
        <w:rPr>
          <w:rFonts w:ascii="Times New Roman" w:hAnsi="Times New Roman" w:cs="Times New Roman"/>
          <w:noProof/>
          <w:sz w:val="24"/>
          <w:szCs w:val="24"/>
        </w:rPr>
        <mc:AlternateContent>
          <mc:Choice Requires="wpg">
            <w:drawing>
              <wp:anchor distT="0" distB="0" distL="114300" distR="114300" simplePos="0" relativeHeight="251662336" behindDoc="1" locked="0" layoutInCell="1" allowOverlap="1" wp14:anchorId="7151173E" wp14:editId="4EF5A0C8">
                <wp:simplePos x="0" y="0"/>
                <wp:positionH relativeFrom="page">
                  <wp:posOffset>4032250</wp:posOffset>
                </wp:positionH>
                <wp:positionV relativeFrom="paragraph">
                  <wp:posOffset>418465</wp:posOffset>
                </wp:positionV>
                <wp:extent cx="3200400" cy="2857500"/>
                <wp:effectExtent l="0" t="0" r="0" b="0"/>
                <wp:wrapTight wrapText="bothSides">
                  <wp:wrapPolygon edited="0">
                    <wp:start x="0" y="0"/>
                    <wp:lineTo x="0" y="19584"/>
                    <wp:lineTo x="257" y="21456"/>
                    <wp:lineTo x="21471" y="21456"/>
                    <wp:lineTo x="21471" y="19584"/>
                    <wp:lineTo x="21214" y="0"/>
                    <wp:lineTo x="0" y="0"/>
                  </wp:wrapPolygon>
                </wp:wrapTight>
                <wp:docPr id="18" name="Group 18"/>
                <wp:cNvGraphicFramePr/>
                <a:graphic xmlns:a="http://schemas.openxmlformats.org/drawingml/2006/main">
                  <a:graphicData uri="http://schemas.microsoft.com/office/word/2010/wordprocessingGroup">
                    <wpg:wgp>
                      <wpg:cNvGrpSpPr/>
                      <wpg:grpSpPr>
                        <a:xfrm>
                          <a:off x="0" y="0"/>
                          <a:ext cx="3200400" cy="2857500"/>
                          <a:chOff x="0" y="0"/>
                          <a:chExt cx="3276600" cy="2857500"/>
                        </a:xfrm>
                      </wpg:grpSpPr>
                      <pic:pic xmlns:pic="http://schemas.openxmlformats.org/drawingml/2006/picture">
                        <pic:nvPicPr>
                          <pic:cNvPr id="16" name="Picture 16"/>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200400" cy="2590800"/>
                          </a:xfrm>
                          <a:prstGeom prst="rect">
                            <a:avLst/>
                          </a:prstGeom>
                        </pic:spPr>
                      </pic:pic>
                      <wps:wsp>
                        <wps:cNvPr id="17" name="Text Box 17"/>
                        <wps:cNvSpPr txBox="1"/>
                        <wps:spPr>
                          <a:xfrm>
                            <a:off x="76200" y="2590800"/>
                            <a:ext cx="3200400" cy="266700"/>
                          </a:xfrm>
                          <a:prstGeom prst="rect">
                            <a:avLst/>
                          </a:prstGeom>
                          <a:solidFill>
                            <a:prstClr val="white"/>
                          </a:solidFill>
                          <a:ln>
                            <a:noFill/>
                          </a:ln>
                          <a:effectLst/>
                        </wps:spPr>
                        <wps:txbx>
                          <w:txbxContent>
                            <w:p w14:paraId="14834B22" w14:textId="77777777" w:rsidR="00466415" w:rsidRPr="0069068D" w:rsidRDefault="00466415" w:rsidP="00466415">
                              <w:pPr>
                                <w:pStyle w:val="Caption"/>
                                <w:rPr>
                                  <w:noProof/>
                                </w:rPr>
                              </w:pPr>
                              <w:r>
                                <w:t xml:space="preserve">Figure </w:t>
                              </w:r>
                              <w:fldSimple w:instr=" SEQ Figure \* ARABIC ">
                                <w:r>
                                  <w:rPr>
                                    <w:noProof/>
                                  </w:rPr>
                                  <w:t>3</w:t>
                                </w:r>
                              </w:fldSimple>
                              <w:r>
                                <w:t>: Zoomed in picture of Area 5A shown in figure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7151173E" id="Group 18" o:spid="_x0000_s1032" style="position:absolute;left:0;text-align:left;margin-left:317.5pt;margin-top:32.95pt;width:252pt;height:225pt;z-index:-251654144;mso-position-horizontal-relative:page;mso-width-relative:margin" coordsize="32766,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">
                <v:shape id="Picture 16" o:spid="_x0000_s1033" type="#_x0000_t75" style="position:absolute;width:32004;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">
                  <v:imagedata r:id="rId9" o:title=""/>
                </v:shape>
                <v:shape id="Text Box 17" o:spid="_x0000_s1034" type="#_x0000_t202" style="position:absolute;left:762;top:25908;width:320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14834B22" w14:textId="77777777" w:rsidR="00466415" w:rsidRPr="0069068D" w:rsidRDefault="00466415" w:rsidP="00466415">
                        <w:pPr>
                          <w:pStyle w:val="Caption"/>
                          <w:rPr>
                            <w:noProof/>
                          </w:rPr>
                        </w:pPr>
                        <w:r>
                          <w:t xml:space="preserve">Figure </w:t>
                        </w:r>
                        <w:fldSimple w:instr=" SEQ Figure \* ARABIC ">
                          <w:r>
                            <w:rPr>
                              <w:noProof/>
                            </w:rPr>
                            <w:t>3</w:t>
                          </w:r>
                        </w:fldSimple>
                        <w:r>
                          <w:t>: Zoomed in picture of Area 5A shown in figure 2</w:t>
                        </w:r>
                      </w:p>
                    </w:txbxContent>
                  </v:textbox>
                </v:shape>
                <w10:wrap type="tight" anchorx="page"/>
              </v:group>
            </w:pict>
          </mc:Fallback>
        </mc:AlternateContent>
      </w:r>
      <w:r w:rsidR="00E45314">
        <w:rPr>
          <w:rFonts w:ascii="Times New Roman" w:hAnsi="Times New Roman" w:cs="Times New Roman"/>
          <w:sz w:val="24"/>
          <w:szCs w:val="24"/>
        </w:rPr>
        <w:t>of copper, magnesium and aluminum. Our third area we did an elemental analysis on is located within the black and white mixed background below and to the right of our first selected area. This area contains mostly silver and carbon, with a little oxygen, magnesium, aluminum and silicon. Our last spot we analyzed is located in the bottom right corner and contains silicon.</w:t>
      </w:r>
    </w:p>
    <w:p w14:paraId="79619E20" w14:textId="77777777" w:rsidR="00E45314" w:rsidRPr="00E45314" w:rsidRDefault="00513621" w:rsidP="00CA1219">
      <w:pPr>
        <w:keepNext/>
        <w:spacing w:line="360" w:lineRule="auto"/>
        <w:ind w:firstLine="720"/>
        <w:contextualSpacing/>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66432" behindDoc="0" locked="0" layoutInCell="1" allowOverlap="1" wp14:anchorId="4025EADA" wp14:editId="09AF9101">
                <wp:simplePos x="0" y="0"/>
                <wp:positionH relativeFrom="column">
                  <wp:posOffset>3067050</wp:posOffset>
                </wp:positionH>
                <wp:positionV relativeFrom="paragraph">
                  <wp:posOffset>1325245</wp:posOffset>
                </wp:positionV>
                <wp:extent cx="3200400" cy="2838450"/>
                <wp:effectExtent l="0" t="0" r="0" b="0"/>
                <wp:wrapThrough wrapText="bothSides">
                  <wp:wrapPolygon edited="0">
                    <wp:start x="0" y="0"/>
                    <wp:lineTo x="0" y="19570"/>
                    <wp:lineTo x="129" y="21455"/>
                    <wp:lineTo x="21471" y="21455"/>
                    <wp:lineTo x="21471" y="19570"/>
                    <wp:lineTo x="21343" y="0"/>
                    <wp:lineTo x="0" y="0"/>
                  </wp:wrapPolygon>
                </wp:wrapThrough>
                <wp:docPr id="5" name="Group 5"/>
                <wp:cNvGraphicFramePr/>
                <a:graphic xmlns:a="http://schemas.openxmlformats.org/drawingml/2006/main">
                  <a:graphicData uri="http://schemas.microsoft.com/office/word/2010/wordprocessingGroup">
                    <wpg:wgp>
                      <wpg:cNvGrpSpPr/>
                      <wpg:grpSpPr>
                        <a:xfrm>
                          <a:off x="0" y="0"/>
                          <a:ext cx="3200400" cy="2838450"/>
                          <a:chOff x="0" y="0"/>
                          <a:chExt cx="3251200" cy="2838450"/>
                        </a:xfrm>
                      </wpg:grpSpPr>
                      <pic:pic xmlns:pic="http://schemas.openxmlformats.org/drawingml/2006/picture">
                        <pic:nvPicPr>
                          <pic:cNvPr id="3" name="Picture 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00400" cy="2572385"/>
                          </a:xfrm>
                          <a:prstGeom prst="rect">
                            <a:avLst/>
                          </a:prstGeom>
                        </pic:spPr>
                      </pic:pic>
                      <wps:wsp>
                        <wps:cNvPr id="20" name="Text Box 20"/>
                        <wps:cNvSpPr txBox="1"/>
                        <wps:spPr>
                          <a:xfrm>
                            <a:off x="57150" y="2571750"/>
                            <a:ext cx="3194050" cy="266700"/>
                          </a:xfrm>
                          <a:prstGeom prst="rect">
                            <a:avLst/>
                          </a:prstGeom>
                          <a:solidFill>
                            <a:prstClr val="white"/>
                          </a:solidFill>
                          <a:ln>
                            <a:noFill/>
                          </a:ln>
                          <a:effectLst/>
                        </wps:spPr>
                        <wps:txbx>
                          <w:txbxContent>
                            <w:p w14:paraId="13261999" w14:textId="77777777" w:rsidR="00513621" w:rsidRPr="00283824" w:rsidRDefault="00513621" w:rsidP="00513621">
                              <w:pPr>
                                <w:pStyle w:val="Caption"/>
                                <w:rPr>
                                  <w:rFonts w:ascii="Times New Roman" w:hAnsi="Times New Roman" w:cs="Times New Roman"/>
                                  <w:noProof/>
                                  <w:sz w:val="24"/>
                                  <w:szCs w:val="24"/>
                                </w:rPr>
                              </w:pPr>
                              <w:r>
                                <w:t xml:space="preserve">Figure </w:t>
                              </w:r>
                              <w:fldSimple w:instr=" SEQ Figure \* ARABIC ">
                                <w:r>
                                  <w:rPr>
                                    <w:noProof/>
                                  </w:rPr>
                                  <w:t>4</w:t>
                                </w:r>
                              </w:fldSimple>
                              <w:r>
                                <w:t>: Zoomed section of Area 5A shown in figure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4025EADA" id="Group 5" o:spid="_x0000_s1035" style="position:absolute;left:0;text-align:left;margin-left:241.5pt;margin-top:104.35pt;width:252pt;height:223.5pt;z-index:251666432;mso-width-relative:margin" coordsize="32512,28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">
                <v:shape id="Picture 3" o:spid="_x0000_s1036" type="#_x0000_t75" style="position:absolute;width:32004;height:25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">
                  <v:imagedata r:id="rId11" o:title=""/>
                </v:shape>
                <v:shape id="Text Box 20" o:spid="_x0000_s1037" type="#_x0000_t202" style="position:absolute;left:571;top:25717;width:319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13261999" w14:textId="77777777" w:rsidR="00513621" w:rsidRPr="00283824" w:rsidRDefault="00513621" w:rsidP="00513621">
                        <w:pPr>
                          <w:pStyle w:val="Caption"/>
                          <w:rPr>
                            <w:rFonts w:ascii="Times New Roman" w:hAnsi="Times New Roman" w:cs="Times New Roman"/>
                            <w:noProof/>
                            <w:sz w:val="24"/>
                            <w:szCs w:val="24"/>
                          </w:rPr>
                        </w:pPr>
                        <w:r>
                          <w:t xml:space="preserve">Figure </w:t>
                        </w:r>
                        <w:fldSimple w:instr=" SEQ Figure \* ARABIC ">
                          <w:r>
                            <w:rPr>
                              <w:noProof/>
                            </w:rPr>
                            <w:t>4</w:t>
                          </w:r>
                        </w:fldSimple>
                        <w:r>
                          <w:t>: Zoomed section of Area 5A shown in figure 3</w:t>
                        </w:r>
                      </w:p>
                    </w:txbxContent>
                  </v:textbox>
                </v:shape>
                <w10:wrap type="through"/>
              </v:group>
            </w:pict>
          </mc:Fallback>
        </mc:AlternateContent>
      </w:r>
      <w:r w:rsidR="00ED3DBF">
        <w:rPr>
          <w:rFonts w:ascii="Times New Roman" w:hAnsi="Times New Roman" w:cs="Times New Roman"/>
          <w:sz w:val="24"/>
          <w:szCs w:val="24"/>
        </w:rPr>
        <w:t xml:space="preserve">The next area we </w:t>
      </w:r>
      <w:r w:rsidR="003618AD">
        <w:rPr>
          <w:rFonts w:ascii="Times New Roman" w:hAnsi="Times New Roman" w:cs="Times New Roman"/>
          <w:sz w:val="24"/>
          <w:szCs w:val="24"/>
        </w:rPr>
        <w:t>analyzed</w:t>
      </w:r>
      <w:r w:rsidR="00ED3DBF">
        <w:rPr>
          <w:rFonts w:ascii="Times New Roman" w:hAnsi="Times New Roman" w:cs="Times New Roman"/>
          <w:sz w:val="24"/>
          <w:szCs w:val="24"/>
        </w:rPr>
        <w:t xml:space="preserve"> using our SEM is </w:t>
      </w:r>
      <w:r w:rsidR="003618AD">
        <w:rPr>
          <w:rFonts w:ascii="Times New Roman" w:hAnsi="Times New Roman" w:cs="Times New Roman"/>
          <w:sz w:val="24"/>
          <w:szCs w:val="24"/>
        </w:rPr>
        <w:t xml:space="preserve">pictured </w:t>
      </w:r>
      <w:r w:rsidR="00ED3DBF">
        <w:rPr>
          <w:rFonts w:ascii="Times New Roman" w:hAnsi="Times New Roman" w:cs="Times New Roman"/>
          <w:sz w:val="24"/>
          <w:szCs w:val="24"/>
        </w:rPr>
        <w:t xml:space="preserve">in figure 4. This area is a zoomed in section located between selection area 1 and selection area 2 located on figure 3. </w:t>
      </w:r>
      <w:r w:rsidR="00BB0A59">
        <w:rPr>
          <w:rFonts w:ascii="Times New Roman" w:hAnsi="Times New Roman" w:cs="Times New Roman"/>
          <w:sz w:val="24"/>
          <w:szCs w:val="24"/>
        </w:rPr>
        <w:t>Our first spot we analyzed containing silicon, oxygen, and a little carbon, barium and molybdenum is located in the top left corner. Our next spot</w:t>
      </w:r>
      <w:ins w:id="18" w:author="Charlie Nitschelm" w:date="2017-09-19T12:37:00Z">
        <w:r w:rsidR="00EA6E09">
          <w:rPr>
            <w:rFonts w:ascii="Times New Roman" w:hAnsi="Times New Roman" w:cs="Times New Roman"/>
            <w:sz w:val="24"/>
            <w:szCs w:val="24"/>
          </w:rPr>
          <w:t>,</w:t>
        </w:r>
      </w:ins>
      <w:r w:rsidR="00BB0A59">
        <w:rPr>
          <w:rFonts w:ascii="Times New Roman" w:hAnsi="Times New Roman" w:cs="Times New Roman"/>
          <w:sz w:val="24"/>
          <w:szCs w:val="24"/>
        </w:rPr>
        <w:t xml:space="preserve"> which is located to the left of our first spot contains copper, oxygen, silicon, sulfur, barium, and small amounts of sodium, magnesium and aluminum. The spot located in the top left corner contains carbon, silicon, sulfur, barium, and a little oxygen, magnesium and aluminum. EDS spot 4 located in the bottom left corner </w:t>
      </w:r>
      <w:r w:rsidR="00EC1F24">
        <w:rPr>
          <w:rFonts w:ascii="Times New Roman" w:hAnsi="Times New Roman" w:cs="Times New Roman"/>
          <w:sz w:val="24"/>
          <w:szCs w:val="24"/>
        </w:rPr>
        <w:t xml:space="preserve">within a white patch </w:t>
      </w:r>
      <w:r w:rsidR="00BB0A59">
        <w:rPr>
          <w:rFonts w:ascii="Times New Roman" w:hAnsi="Times New Roman" w:cs="Times New Roman"/>
          <w:sz w:val="24"/>
          <w:szCs w:val="24"/>
        </w:rPr>
        <w:t xml:space="preserve">contains mostly silver with small amounts of carbon and oxygen. </w:t>
      </w:r>
      <w:r w:rsidR="00EC1F24">
        <w:rPr>
          <w:rFonts w:ascii="Times New Roman" w:hAnsi="Times New Roman" w:cs="Times New Roman"/>
          <w:sz w:val="24"/>
          <w:szCs w:val="24"/>
        </w:rPr>
        <w:t xml:space="preserve">The last spot we analyzed is located above spot 4 within a dark </w:t>
      </w:r>
      <w:r w:rsidR="00EC1F24">
        <w:rPr>
          <w:rFonts w:ascii="Times New Roman" w:hAnsi="Times New Roman" w:cs="Times New Roman"/>
          <w:sz w:val="24"/>
          <w:szCs w:val="24"/>
        </w:rPr>
        <w:lastRenderedPageBreak/>
        <w:t>patch. This spot is mostly silver with traces of carbon, oxygen, silicon and sulfur.</w:t>
      </w:r>
      <w:r w:rsidR="008C4F68" w:rsidRPr="008C4F68">
        <w:rPr>
          <w:rFonts w:ascii="Times New Roman" w:hAnsi="Times New Roman" w:cs="Times New Roman"/>
          <w:noProof/>
          <w:sz w:val="24"/>
          <w:szCs w:val="24"/>
        </w:rPr>
        <w:t xml:space="preserve"> </w:t>
      </w:r>
    </w:p>
    <w:p w14:paraId="30FC2EAE" w14:textId="77777777" w:rsidR="00797224" w:rsidRDefault="00797224" w:rsidP="00CA1219">
      <w:pPr>
        <w:keepNext/>
        <w:spacing w:line="360" w:lineRule="auto"/>
        <w:ind w:firstLine="720"/>
        <w:rPr>
          <w:rFonts w:ascii="Times New Roman" w:hAnsi="Times New Roman" w:cs="Times New Roman"/>
          <w:sz w:val="24"/>
          <w:szCs w:val="24"/>
        </w:rPr>
      </w:pPr>
    </w:p>
    <w:p w14:paraId="5597A931" w14:textId="77777777" w:rsidR="00797224" w:rsidRDefault="00797224" w:rsidP="00CA1219">
      <w:pPr>
        <w:keepNext/>
        <w:spacing w:line="360" w:lineRule="auto"/>
        <w:ind w:firstLine="720"/>
        <w:rPr>
          <w:rFonts w:ascii="Times New Roman" w:hAnsi="Times New Roman" w:cs="Times New Roman"/>
          <w:sz w:val="24"/>
          <w:szCs w:val="24"/>
        </w:rPr>
      </w:pPr>
    </w:p>
    <w:p w14:paraId="3642B0CA" w14:textId="77777777" w:rsidR="00797224" w:rsidRDefault="00797224" w:rsidP="00CA1219">
      <w:pPr>
        <w:keepNext/>
        <w:spacing w:line="360" w:lineRule="auto"/>
        <w:ind w:firstLine="720"/>
        <w:rPr>
          <w:rFonts w:ascii="Times New Roman" w:hAnsi="Times New Roman" w:cs="Times New Roman"/>
          <w:sz w:val="24"/>
          <w:szCs w:val="24"/>
        </w:rPr>
      </w:pPr>
    </w:p>
    <w:p w14:paraId="3785161E" w14:textId="77777777" w:rsidR="00EB7D62" w:rsidRDefault="00675180" w:rsidP="00CA1219">
      <w:pPr>
        <w:keepNext/>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next area we </w:t>
      </w:r>
      <w:r w:rsidR="007455D7">
        <w:rPr>
          <w:rFonts w:ascii="Times New Roman" w:hAnsi="Times New Roman" w:cs="Times New Roman"/>
          <w:sz w:val="24"/>
          <w:szCs w:val="24"/>
        </w:rPr>
        <w:t>used our SEM to do</w:t>
      </w:r>
      <w:del w:id="19" w:author="Charlie Nitschelm" w:date="2017-09-19T12:38:00Z">
        <w:r w:rsidR="007455D7" w:rsidDel="00EA6E09">
          <w:rPr>
            <w:rFonts w:ascii="Times New Roman" w:hAnsi="Times New Roman" w:cs="Times New Roman"/>
            <w:sz w:val="24"/>
            <w:szCs w:val="24"/>
          </w:rPr>
          <w:delText xml:space="preserve"> to</w:delText>
        </w:r>
      </w:del>
      <w:r w:rsidR="007455D7">
        <w:rPr>
          <w:rFonts w:ascii="Times New Roman" w:hAnsi="Times New Roman" w:cs="Times New Roman"/>
          <w:sz w:val="24"/>
          <w:szCs w:val="24"/>
        </w:rPr>
        <w:t xml:space="preserve"> an elemental analysis </w:t>
      </w:r>
      <w:r>
        <w:rPr>
          <w:rFonts w:ascii="Times New Roman" w:hAnsi="Times New Roman" w:cs="Times New Roman"/>
          <w:sz w:val="24"/>
          <w:szCs w:val="24"/>
        </w:rPr>
        <w:t>is pictured in figure 5</w:t>
      </w:r>
      <w:ins w:id="20" w:author="Charlie Nitschelm" w:date="2017-09-19T12:38:00Z">
        <w:r w:rsidR="00EA6E09">
          <w:rPr>
            <w:rFonts w:ascii="Times New Roman" w:hAnsi="Times New Roman" w:cs="Times New Roman"/>
            <w:sz w:val="24"/>
            <w:szCs w:val="24"/>
          </w:rPr>
          <w:t>.</w:t>
        </w:r>
      </w:ins>
      <w:r>
        <w:rPr>
          <w:rFonts w:ascii="Times New Roman" w:hAnsi="Times New Roman" w:cs="Times New Roman"/>
          <w:sz w:val="24"/>
          <w:szCs w:val="24"/>
        </w:rPr>
        <w:t xml:space="preserve"> </w:t>
      </w:r>
      <w:del w:id="21" w:author="Charlie Nitschelm" w:date="2017-09-19T12:38:00Z">
        <w:r w:rsidDel="00EA6E09">
          <w:rPr>
            <w:rFonts w:ascii="Times New Roman" w:hAnsi="Times New Roman" w:cs="Times New Roman"/>
            <w:sz w:val="24"/>
            <w:szCs w:val="24"/>
          </w:rPr>
          <w:delText xml:space="preserve">which </w:delText>
        </w:r>
      </w:del>
      <w:ins w:id="22" w:author="Charlie Nitschelm" w:date="2017-09-19T12:38:00Z">
        <w:r w:rsidR="00EA6E09">
          <w:rPr>
            <w:rFonts w:ascii="Times New Roman" w:hAnsi="Times New Roman" w:cs="Times New Roman"/>
            <w:sz w:val="24"/>
            <w:szCs w:val="24"/>
          </w:rPr>
          <w:t xml:space="preserve">It </w:t>
        </w:r>
      </w:ins>
      <w:r>
        <w:rPr>
          <w:rFonts w:ascii="Times New Roman" w:hAnsi="Times New Roman" w:cs="Times New Roman"/>
          <w:sz w:val="24"/>
          <w:szCs w:val="24"/>
        </w:rPr>
        <w:t xml:space="preserve">shows the zoomed portion of Area 5b. </w:t>
      </w:r>
      <w:r w:rsidR="00A2286D">
        <w:rPr>
          <w:rFonts w:ascii="Times New Roman" w:hAnsi="Times New Roman" w:cs="Times New Roman"/>
          <w:sz w:val="24"/>
          <w:szCs w:val="24"/>
        </w:rPr>
        <w:t xml:space="preserve">The spot located in the bottom left inside a grey patch contain silicon, aluminum and small amounts of carbon. </w:t>
      </w:r>
      <w:commentRangeStart w:id="23"/>
      <w:r w:rsidR="00A2286D">
        <w:rPr>
          <w:rFonts w:ascii="Times New Roman" w:hAnsi="Times New Roman" w:cs="Times New Roman"/>
          <w:sz w:val="24"/>
          <w:szCs w:val="24"/>
        </w:rPr>
        <w:t xml:space="preserve">The second spot we analyzed located at the very top of this figure contains mostly aluminum with small amounts of oxygen, </w:t>
      </w:r>
      <w:r w:rsidR="00797224">
        <w:rPr>
          <w:rFonts w:ascii="Times New Roman" w:hAnsi="Times New Roman" w:cs="Times New Roman"/>
          <w:noProof/>
          <w:sz w:val="24"/>
          <w:szCs w:val="24"/>
        </w:rPr>
        <mc:AlternateContent>
          <mc:Choice Requires="wpg">
            <w:drawing>
              <wp:anchor distT="0" distB="0" distL="114300" distR="114300" simplePos="0" relativeHeight="251668480" behindDoc="0" locked="0" layoutInCell="1" allowOverlap="1" wp14:anchorId="50C2AC32" wp14:editId="5754E2C3">
                <wp:simplePos x="0" y="0"/>
                <wp:positionH relativeFrom="margin">
                  <wp:posOffset>3083272</wp:posOffset>
                </wp:positionH>
                <wp:positionV relativeFrom="paragraph">
                  <wp:posOffset>368300</wp:posOffset>
                </wp:positionV>
                <wp:extent cx="3200400" cy="2838450"/>
                <wp:effectExtent l="0" t="0" r="0" b="0"/>
                <wp:wrapThrough wrapText="bothSides">
                  <wp:wrapPolygon edited="0">
                    <wp:start x="0" y="0"/>
                    <wp:lineTo x="0" y="19570"/>
                    <wp:lineTo x="386" y="21455"/>
                    <wp:lineTo x="21471" y="21455"/>
                    <wp:lineTo x="21471" y="19570"/>
                    <wp:lineTo x="21086" y="0"/>
                    <wp:lineTo x="0" y="0"/>
                  </wp:wrapPolygon>
                </wp:wrapThrough>
                <wp:docPr id="24" name="Group 24"/>
                <wp:cNvGraphicFramePr/>
                <a:graphic xmlns:a="http://schemas.openxmlformats.org/drawingml/2006/main">
                  <a:graphicData uri="http://schemas.microsoft.com/office/word/2010/wordprocessingGroup">
                    <wpg:wgp>
                      <wpg:cNvGrpSpPr/>
                      <wpg:grpSpPr>
                        <a:xfrm>
                          <a:off x="0" y="0"/>
                          <a:ext cx="3200400" cy="2838450"/>
                          <a:chOff x="0" y="0"/>
                          <a:chExt cx="3308350" cy="2838450"/>
                        </a:xfrm>
                      </wpg:grpSpPr>
                      <pic:pic xmlns:pic="http://schemas.openxmlformats.org/drawingml/2006/picture">
                        <pic:nvPicPr>
                          <pic:cNvPr id="22" name="Picture 2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200400" cy="2572385"/>
                          </a:xfrm>
                          <a:prstGeom prst="rect">
                            <a:avLst/>
                          </a:prstGeom>
                        </pic:spPr>
                      </pic:pic>
                      <wps:wsp>
                        <wps:cNvPr id="23" name="Text Box 23"/>
                        <wps:cNvSpPr txBox="1"/>
                        <wps:spPr>
                          <a:xfrm>
                            <a:off x="107950" y="2571750"/>
                            <a:ext cx="3200400" cy="266700"/>
                          </a:xfrm>
                          <a:prstGeom prst="rect">
                            <a:avLst/>
                          </a:prstGeom>
                          <a:solidFill>
                            <a:prstClr val="white"/>
                          </a:solidFill>
                          <a:ln>
                            <a:noFill/>
                          </a:ln>
                          <a:effectLst/>
                        </wps:spPr>
                        <wps:txbx>
                          <w:txbxContent>
                            <w:p w14:paraId="0FC6E053" w14:textId="77777777" w:rsidR="008C4F68" w:rsidRPr="006C0393" w:rsidRDefault="008C4F68" w:rsidP="008C4F68">
                              <w:pPr>
                                <w:pStyle w:val="Caption"/>
                                <w:rPr>
                                  <w:rFonts w:ascii="Times New Roman" w:hAnsi="Times New Roman" w:cs="Times New Roman"/>
                                  <w:noProof/>
                                  <w:sz w:val="24"/>
                                  <w:szCs w:val="24"/>
                                </w:rPr>
                              </w:pPr>
                              <w:r>
                                <w:t xml:space="preserve">Figure </w:t>
                              </w:r>
                              <w:fldSimple w:instr=" SEQ Figure \* ARABIC ">
                                <w:r>
                                  <w:rPr>
                                    <w:noProof/>
                                  </w:rPr>
                                  <w:t>5</w:t>
                                </w:r>
                              </w:fldSimple>
                              <w:r>
                                <w:t>: Zoomed in picture of Area 5B shown in figure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0C2AC32" id="Group 24" o:spid="_x0000_s1038" style="position:absolute;left:0;text-align:left;margin-left:242.8pt;margin-top:29pt;width:252pt;height:223.5pt;z-index:251668480;mso-position-horizontal-relative:margin;mso-width-relative:margin" coordsize="33083,28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">
                <v:shape id="Picture 22" o:spid="_x0000_s1039" type="#_x0000_t75" style="position:absolute;width:32004;height:25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">
                  <v:imagedata r:id="rId13" o:title=""/>
                </v:shape>
                <v:shape id="Text Box 23" o:spid="_x0000_s1040" type="#_x0000_t202" style="position:absolute;left:1079;top:25717;width:320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0FC6E053" w14:textId="77777777" w:rsidR="008C4F68" w:rsidRPr="006C0393" w:rsidRDefault="008C4F68" w:rsidP="008C4F68">
                        <w:pPr>
                          <w:pStyle w:val="Caption"/>
                          <w:rPr>
                            <w:rFonts w:ascii="Times New Roman" w:hAnsi="Times New Roman" w:cs="Times New Roman"/>
                            <w:noProof/>
                            <w:sz w:val="24"/>
                            <w:szCs w:val="24"/>
                          </w:rPr>
                        </w:pPr>
                        <w:r>
                          <w:t xml:space="preserve">Figure </w:t>
                        </w:r>
                        <w:fldSimple w:instr=" SEQ Figure \* ARABIC ">
                          <w:r>
                            <w:rPr>
                              <w:noProof/>
                            </w:rPr>
                            <w:t>5</w:t>
                          </w:r>
                        </w:fldSimple>
                        <w:r>
                          <w:t>: Zoomed in picture of Area 5B shown in figure 2</w:t>
                        </w:r>
                      </w:p>
                    </w:txbxContent>
                  </v:textbox>
                </v:shape>
                <w10:wrap type="through" anchorx="margin"/>
              </v:group>
            </w:pict>
          </mc:Fallback>
        </mc:AlternateContent>
      </w:r>
      <w:r w:rsidR="00A2286D">
        <w:rPr>
          <w:rFonts w:ascii="Times New Roman" w:hAnsi="Times New Roman" w:cs="Times New Roman"/>
          <w:sz w:val="24"/>
          <w:szCs w:val="24"/>
        </w:rPr>
        <w:t xml:space="preserve">silicon and carbon. Our next spot we analyzed which </w:t>
      </w:r>
      <w:del w:id="24" w:author="Charlie Nitschelm" w:date="2017-09-19T12:40:00Z">
        <w:r w:rsidR="00A2286D" w:rsidDel="00EA6E09">
          <w:rPr>
            <w:rFonts w:ascii="Times New Roman" w:hAnsi="Times New Roman" w:cs="Times New Roman"/>
            <w:sz w:val="24"/>
            <w:szCs w:val="24"/>
          </w:rPr>
          <w:delText>is located in</w:delText>
        </w:r>
      </w:del>
      <w:ins w:id="25" w:author="Charlie Nitschelm" w:date="2017-09-19T12:40:00Z">
        <w:r w:rsidR="00EA6E09">
          <w:rPr>
            <w:rFonts w:ascii="Times New Roman" w:hAnsi="Times New Roman" w:cs="Times New Roman"/>
            <w:sz w:val="24"/>
            <w:szCs w:val="24"/>
          </w:rPr>
          <w:t>is in</w:t>
        </w:r>
      </w:ins>
      <w:r w:rsidR="00A2286D">
        <w:rPr>
          <w:rFonts w:ascii="Times New Roman" w:hAnsi="Times New Roman" w:cs="Times New Roman"/>
          <w:sz w:val="24"/>
          <w:szCs w:val="24"/>
        </w:rPr>
        <w:t xml:space="preserve"> the center of </w:t>
      </w:r>
      <w:del w:id="26" w:author="Charlie Nitschelm" w:date="2017-09-19T12:41:00Z">
        <w:r w:rsidR="00A2286D" w:rsidDel="00EA6E09">
          <w:rPr>
            <w:rFonts w:ascii="Times New Roman" w:hAnsi="Times New Roman" w:cs="Times New Roman"/>
            <w:sz w:val="24"/>
            <w:szCs w:val="24"/>
          </w:rPr>
          <w:delText>the</w:delText>
        </w:r>
      </w:del>
      <w:r w:rsidR="00A2286D">
        <w:rPr>
          <w:rFonts w:ascii="Times New Roman" w:hAnsi="Times New Roman" w:cs="Times New Roman"/>
          <w:sz w:val="24"/>
          <w:szCs w:val="24"/>
        </w:rPr>
        <w:t xml:space="preserve"> figure </w:t>
      </w:r>
      <w:ins w:id="27" w:author="Charlie Nitschelm" w:date="2017-09-19T12:41:00Z">
        <w:r w:rsidR="00EA6E09">
          <w:rPr>
            <w:rFonts w:ascii="Times New Roman" w:hAnsi="Times New Roman" w:cs="Times New Roman"/>
            <w:sz w:val="24"/>
            <w:szCs w:val="24"/>
          </w:rPr>
          <w:t xml:space="preserve">5 </w:t>
        </w:r>
      </w:ins>
      <w:r w:rsidR="00A2286D">
        <w:rPr>
          <w:rFonts w:ascii="Times New Roman" w:hAnsi="Times New Roman" w:cs="Times New Roman"/>
          <w:sz w:val="24"/>
          <w:szCs w:val="24"/>
        </w:rPr>
        <w:t>within a white spot contains mostly gold with small traces of carbon.</w:t>
      </w:r>
      <w:commentRangeEnd w:id="23"/>
      <w:r w:rsidR="00EA6E09">
        <w:rPr>
          <w:rStyle w:val="CommentReference"/>
        </w:rPr>
        <w:commentReference w:id="23"/>
      </w:r>
      <w:r w:rsidR="00A2286D">
        <w:rPr>
          <w:rFonts w:ascii="Times New Roman" w:hAnsi="Times New Roman" w:cs="Times New Roman"/>
          <w:sz w:val="24"/>
          <w:szCs w:val="24"/>
        </w:rPr>
        <w:t xml:space="preserve"> EDS spot 4</w:t>
      </w:r>
      <w:ins w:id="28" w:author="Charlie Nitschelm" w:date="2017-09-19T12:40:00Z">
        <w:r w:rsidR="00EA6E09">
          <w:rPr>
            <w:rFonts w:ascii="Times New Roman" w:hAnsi="Times New Roman" w:cs="Times New Roman"/>
            <w:sz w:val="24"/>
            <w:szCs w:val="24"/>
          </w:rPr>
          <w:t>,</w:t>
        </w:r>
      </w:ins>
      <w:r w:rsidR="00A2286D">
        <w:rPr>
          <w:rFonts w:ascii="Times New Roman" w:hAnsi="Times New Roman" w:cs="Times New Roman"/>
          <w:sz w:val="24"/>
          <w:szCs w:val="24"/>
        </w:rPr>
        <w:t xml:space="preserve"> located to the far right of our figure</w:t>
      </w:r>
      <w:ins w:id="29" w:author="Charlie Nitschelm" w:date="2017-09-19T12:40:00Z">
        <w:r w:rsidR="00EA6E09">
          <w:rPr>
            <w:rFonts w:ascii="Times New Roman" w:hAnsi="Times New Roman" w:cs="Times New Roman"/>
            <w:sz w:val="24"/>
            <w:szCs w:val="24"/>
          </w:rPr>
          <w:t>,</w:t>
        </w:r>
      </w:ins>
      <w:r w:rsidR="00A2286D">
        <w:rPr>
          <w:rFonts w:ascii="Times New Roman" w:hAnsi="Times New Roman" w:cs="Times New Roman"/>
          <w:sz w:val="24"/>
          <w:szCs w:val="24"/>
        </w:rPr>
        <w:t xml:space="preserve"> is made up of silicon and aluminum with a little carbon, oxygen and iron.</w:t>
      </w:r>
    </w:p>
    <w:p w14:paraId="07AE437C" w14:textId="77777777" w:rsidR="00EB7D62" w:rsidRDefault="00797224" w:rsidP="00BE62D5">
      <w:pPr>
        <w:keepNext/>
        <w:spacing w:line="360" w:lineRule="auto"/>
        <w:ind w:firstLine="720"/>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70528" behindDoc="0" locked="0" layoutInCell="1" allowOverlap="1" wp14:anchorId="172A91BF" wp14:editId="5726101F">
                <wp:simplePos x="0" y="0"/>
                <wp:positionH relativeFrom="margin">
                  <wp:posOffset>3117850</wp:posOffset>
                </wp:positionH>
                <wp:positionV relativeFrom="paragraph">
                  <wp:posOffset>1859915</wp:posOffset>
                </wp:positionV>
                <wp:extent cx="3200400" cy="2825750"/>
                <wp:effectExtent l="0" t="0" r="0" b="0"/>
                <wp:wrapThrough wrapText="bothSides">
                  <wp:wrapPolygon edited="0">
                    <wp:start x="0" y="0"/>
                    <wp:lineTo x="0" y="19658"/>
                    <wp:lineTo x="386" y="21406"/>
                    <wp:lineTo x="21471" y="21406"/>
                    <wp:lineTo x="21471" y="19658"/>
                    <wp:lineTo x="21086" y="0"/>
                    <wp:lineTo x="0" y="0"/>
                  </wp:wrapPolygon>
                </wp:wrapThrough>
                <wp:docPr id="29" name="Group 29"/>
                <wp:cNvGraphicFramePr/>
                <a:graphic xmlns:a="http://schemas.openxmlformats.org/drawingml/2006/main">
                  <a:graphicData uri="http://schemas.microsoft.com/office/word/2010/wordprocessingGroup">
                    <wpg:wgp>
                      <wpg:cNvGrpSpPr/>
                      <wpg:grpSpPr>
                        <a:xfrm>
                          <a:off x="0" y="0"/>
                          <a:ext cx="3200400" cy="2825750"/>
                          <a:chOff x="0" y="0"/>
                          <a:chExt cx="3289300" cy="2825750"/>
                        </a:xfrm>
                      </wpg:grpSpPr>
                      <pic:pic xmlns:pic="http://schemas.openxmlformats.org/drawingml/2006/picture">
                        <pic:nvPicPr>
                          <pic:cNvPr id="27" name="Picture 27"/>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200400" cy="2572385"/>
                          </a:xfrm>
                          <a:prstGeom prst="rect">
                            <a:avLst/>
                          </a:prstGeom>
                        </pic:spPr>
                      </pic:pic>
                      <wps:wsp>
                        <wps:cNvPr id="28" name="Text Box 28"/>
                        <wps:cNvSpPr txBox="1"/>
                        <wps:spPr>
                          <a:xfrm>
                            <a:off x="88900" y="2565400"/>
                            <a:ext cx="3200400" cy="260350"/>
                          </a:xfrm>
                          <a:prstGeom prst="rect">
                            <a:avLst/>
                          </a:prstGeom>
                          <a:solidFill>
                            <a:prstClr val="white"/>
                          </a:solidFill>
                          <a:ln>
                            <a:noFill/>
                          </a:ln>
                          <a:effectLst/>
                        </wps:spPr>
                        <wps:txbx>
                          <w:txbxContent>
                            <w:p w14:paraId="0693D6EE" w14:textId="77777777" w:rsidR="007455D7" w:rsidRPr="00283824" w:rsidRDefault="007455D7" w:rsidP="007455D7">
                              <w:pPr>
                                <w:pStyle w:val="Caption"/>
                                <w:rPr>
                                  <w:rFonts w:ascii="Times New Roman" w:hAnsi="Times New Roman" w:cs="Times New Roman"/>
                                  <w:noProof/>
                                  <w:sz w:val="24"/>
                                  <w:szCs w:val="24"/>
                                </w:rPr>
                              </w:pPr>
                              <w:r>
                                <w:t>Figure 6: Zoomed section of Area 5C shown in figure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72A91BF" id="Group 29" o:spid="_x0000_s1041" style="position:absolute;left:0;text-align:left;margin-left:245.5pt;margin-top:146.45pt;width:252pt;height:222.5pt;z-index:251670528;mso-position-horizontal-relative:margin;mso-width-relative:margin" coordsize="32893,28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">
                <v:shape id="Picture 27" o:spid="_x0000_s1042" type="#_x0000_t75" style="position:absolute;width:32004;height:25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">
                  <v:imagedata r:id="rId18" o:title=""/>
                </v:shape>
                <v:shape id="Text Box 28" o:spid="_x0000_s1043" type="#_x0000_t202" style="position:absolute;left:889;top:25654;width:32004;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" stroked="f">
                  <v:textbox inset="0,0,0,0">
                    <w:txbxContent>
                      <w:p w14:paraId="0693D6EE" w14:textId="77777777" w:rsidR="007455D7" w:rsidRPr="00283824" w:rsidRDefault="007455D7" w:rsidP="007455D7">
                        <w:pPr>
                          <w:pStyle w:val="Caption"/>
                          <w:rPr>
                            <w:rFonts w:ascii="Times New Roman" w:hAnsi="Times New Roman" w:cs="Times New Roman"/>
                            <w:noProof/>
                            <w:sz w:val="24"/>
                            <w:szCs w:val="24"/>
                          </w:rPr>
                        </w:pPr>
                        <w:r>
                          <w:t>Figure 6: Zoomed section of Area 5C shown in figure 3</w:t>
                        </w:r>
                      </w:p>
                    </w:txbxContent>
                  </v:textbox>
                </v:shape>
                <w10:wrap type="through" anchorx="margin"/>
              </v:group>
            </w:pict>
          </mc:Fallback>
        </mc:AlternateContent>
      </w:r>
      <w:r w:rsidR="007455D7">
        <w:rPr>
          <w:rFonts w:ascii="Times New Roman" w:hAnsi="Times New Roman" w:cs="Times New Roman"/>
          <w:sz w:val="24"/>
          <w:szCs w:val="24"/>
        </w:rPr>
        <w:t>We used of SEM equipped with EDS to get the elemental analysis of 6 different spots located in figure 6.</w:t>
      </w:r>
      <w:r w:rsidR="009874CA">
        <w:rPr>
          <w:rFonts w:ascii="Times New Roman" w:hAnsi="Times New Roman" w:cs="Times New Roman"/>
          <w:sz w:val="24"/>
          <w:szCs w:val="24"/>
        </w:rPr>
        <w:t xml:space="preserve"> The spot located within a grey circle in the top left corner contains silicon, calcium, aluminum and oxygen. </w:t>
      </w:r>
      <w:r w:rsidR="00BE62D5">
        <w:rPr>
          <w:rFonts w:ascii="Times New Roman" w:hAnsi="Times New Roman" w:cs="Times New Roman"/>
          <w:sz w:val="24"/>
          <w:szCs w:val="24"/>
        </w:rPr>
        <w:t xml:space="preserve">The spot located in the black area contains mostly bromine and carbon with a little oxygen and copper. EDS spot 3 which </w:t>
      </w:r>
      <w:del w:id="30" w:author="Charlie Nitschelm" w:date="2017-09-19T12:41:00Z">
        <w:r w:rsidR="00BE62D5" w:rsidDel="00EA6E09">
          <w:rPr>
            <w:rFonts w:ascii="Times New Roman" w:hAnsi="Times New Roman" w:cs="Times New Roman"/>
            <w:sz w:val="24"/>
            <w:szCs w:val="24"/>
          </w:rPr>
          <w:delText>is located in</w:delText>
        </w:r>
      </w:del>
      <w:ins w:id="31" w:author="Charlie Nitschelm" w:date="2017-09-19T12:41:00Z">
        <w:r w:rsidR="00EA6E09">
          <w:rPr>
            <w:rFonts w:ascii="Times New Roman" w:hAnsi="Times New Roman" w:cs="Times New Roman"/>
            <w:sz w:val="24"/>
            <w:szCs w:val="24"/>
          </w:rPr>
          <w:t>is in</w:t>
        </w:r>
      </w:ins>
      <w:r w:rsidR="00BE62D5">
        <w:rPr>
          <w:rFonts w:ascii="Times New Roman" w:hAnsi="Times New Roman" w:cs="Times New Roman"/>
          <w:sz w:val="24"/>
          <w:szCs w:val="24"/>
        </w:rPr>
        <w:t xml:space="preserve"> the grey area below the black section contains mostly copper with traces of carbon. </w:t>
      </w:r>
      <w:r w:rsidR="00882D14">
        <w:rPr>
          <w:rFonts w:ascii="Times New Roman" w:hAnsi="Times New Roman" w:cs="Times New Roman"/>
          <w:sz w:val="24"/>
          <w:szCs w:val="24"/>
        </w:rPr>
        <w:t>Our next spot which is below and to the left of EDS spot 3 is analyzing a white speck within the grey area. This spot contains mostly nickel with a little copper and carbon.</w:t>
      </w:r>
      <w:r w:rsidR="00093435">
        <w:rPr>
          <w:rFonts w:ascii="Times New Roman" w:hAnsi="Times New Roman" w:cs="Times New Roman"/>
          <w:sz w:val="24"/>
          <w:szCs w:val="24"/>
        </w:rPr>
        <w:t xml:space="preserve"> </w:t>
      </w:r>
      <w:r>
        <w:rPr>
          <w:rFonts w:ascii="Times New Roman" w:hAnsi="Times New Roman" w:cs="Times New Roman"/>
          <w:sz w:val="24"/>
          <w:szCs w:val="24"/>
        </w:rPr>
        <w:t>The spot located in the bottom right corner analyzes the dark grey area with</w:t>
      </w:r>
      <w:del w:id="32" w:author="Charlie Nitschelm" w:date="2017-09-19T12:41:00Z">
        <w:r w:rsidDel="00EA6E09">
          <w:rPr>
            <w:rFonts w:ascii="Times New Roman" w:hAnsi="Times New Roman" w:cs="Times New Roman"/>
            <w:sz w:val="24"/>
            <w:szCs w:val="24"/>
          </w:rPr>
          <w:delText xml:space="preserve"> </w:delText>
        </w:r>
      </w:del>
      <w:r>
        <w:rPr>
          <w:rFonts w:ascii="Times New Roman" w:hAnsi="Times New Roman" w:cs="Times New Roman"/>
          <w:sz w:val="24"/>
          <w:szCs w:val="24"/>
        </w:rPr>
        <w:t xml:space="preserve">in the heterogeneous mix of grey and white. This spot contains a majority of </w:t>
      </w:r>
      <w:r w:rsidR="00405DED">
        <w:rPr>
          <w:rFonts w:ascii="Times New Roman" w:hAnsi="Times New Roman" w:cs="Times New Roman"/>
          <w:sz w:val="24"/>
          <w:szCs w:val="24"/>
        </w:rPr>
        <w:t xml:space="preserve">tin with traces of carbon. The spot that’s in the bottom right corner that analyzed the white area </w:t>
      </w:r>
      <w:r w:rsidR="00405DED">
        <w:rPr>
          <w:rFonts w:ascii="Times New Roman" w:hAnsi="Times New Roman" w:cs="Times New Roman"/>
          <w:sz w:val="24"/>
          <w:szCs w:val="24"/>
        </w:rPr>
        <w:lastRenderedPageBreak/>
        <w:t xml:space="preserve">contains mostly lead with small amounts of aluminum, carbon, oxygen and </w:t>
      </w:r>
      <w:commentRangeStart w:id="33"/>
      <w:r w:rsidR="00405DED">
        <w:rPr>
          <w:rFonts w:ascii="Times New Roman" w:hAnsi="Times New Roman" w:cs="Times New Roman"/>
          <w:sz w:val="24"/>
          <w:szCs w:val="24"/>
        </w:rPr>
        <w:t>tin</w:t>
      </w:r>
      <w:commentRangeEnd w:id="33"/>
      <w:r w:rsidR="00EA6E09">
        <w:rPr>
          <w:rStyle w:val="CommentReference"/>
        </w:rPr>
        <w:commentReference w:id="33"/>
      </w:r>
      <w:r w:rsidR="00405DED">
        <w:rPr>
          <w:rFonts w:ascii="Times New Roman" w:hAnsi="Times New Roman" w:cs="Times New Roman"/>
          <w:sz w:val="24"/>
          <w:szCs w:val="24"/>
        </w:rPr>
        <w:t>.</w:t>
      </w:r>
    </w:p>
    <w:p w14:paraId="435FA392" w14:textId="77777777" w:rsidR="00466415" w:rsidRDefault="00466415" w:rsidP="0071496E">
      <w:pPr>
        <w:keepNext/>
        <w:ind w:firstLine="720"/>
        <w:rPr>
          <w:rFonts w:ascii="Times New Roman" w:hAnsi="Times New Roman" w:cs="Times New Roman"/>
          <w:sz w:val="24"/>
          <w:szCs w:val="24"/>
        </w:rPr>
      </w:pPr>
    </w:p>
    <w:p w14:paraId="4712E25E" w14:textId="77777777" w:rsidR="00466415" w:rsidRDefault="00466415" w:rsidP="0071496E">
      <w:pPr>
        <w:keepNext/>
        <w:ind w:firstLine="720"/>
        <w:rPr>
          <w:rFonts w:ascii="Times New Roman" w:hAnsi="Times New Roman" w:cs="Times New Roman"/>
          <w:sz w:val="24"/>
          <w:szCs w:val="24"/>
        </w:rPr>
      </w:pPr>
    </w:p>
    <w:p w14:paraId="3A83112E" w14:textId="77777777" w:rsidR="00466415" w:rsidRPr="00CF7B63" w:rsidRDefault="00466415" w:rsidP="0071496E">
      <w:pPr>
        <w:keepNext/>
        <w:ind w:firstLine="720"/>
        <w:rPr>
          <w:rFonts w:ascii="Times New Roman" w:hAnsi="Times New Roman" w:cs="Times New Roman"/>
          <w:sz w:val="24"/>
          <w:szCs w:val="24"/>
        </w:rPr>
      </w:pPr>
    </w:p>
    <w:sectPr w:rsidR="00466415" w:rsidRPr="00CF7B63" w:rsidSect="00513621">
      <w:pgSz w:w="12240" w:h="15840"/>
      <w:pgMar w:top="1440" w:right="1440" w:bottom="36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3" w:author="Charlie Nitschelm" w:date="2017-09-19T12:39:00Z" w:initials="CN">
    <w:p w14:paraId="6E8C428E" w14:textId="77777777" w:rsidR="00EA6E09" w:rsidRDefault="00EA6E09">
      <w:pPr>
        <w:pStyle w:val="CommentText"/>
      </w:pPr>
      <w:r>
        <w:rPr>
          <w:rStyle w:val="CommentReference"/>
        </w:rPr>
        <w:annotationRef/>
      </w:r>
      <w:r>
        <w:t>You are using analyzed a lot… I know it is hard to avoid repetitiveness in this report, which is sometimes good, but I would try to rearrange it to make it more pleasant to read</w:t>
      </w:r>
    </w:p>
    <w:p w14:paraId="15E23B1F" w14:textId="77777777" w:rsidR="00EA6E09" w:rsidRDefault="00EA6E09">
      <w:pPr>
        <w:pStyle w:val="CommentText"/>
      </w:pPr>
    </w:p>
  </w:comment>
  <w:comment w:id="33" w:author="Charlie Nitschelm" w:date="2017-09-19T12:42:00Z" w:initials="CN">
    <w:p w14:paraId="2302DFB7" w14:textId="77777777" w:rsidR="00EA6E09" w:rsidRDefault="00EA6E09">
      <w:pPr>
        <w:pStyle w:val="CommentText"/>
      </w:pPr>
      <w:r>
        <w:rPr>
          <w:rStyle w:val="CommentReference"/>
        </w:rPr>
        <w:annotationRef/>
      </w:r>
      <w:r>
        <w:t xml:space="preserve">Overall, good writeup. I would read through the paragraphs of analysis and try to make it flow a little better but still delivering the info very clearly. It is hard to do…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5E23B1F" w15:done="0"/>
  <w15:commentEx w15:paraId="2302DFB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5E23B1F" w16cid:durableId="1D6B8E78"/>
  <w16cid:commentId w16cid:paraId="2302DFB7" w16cid:durableId="1D6B8F1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harlie Nitschelm">
    <w15:presenceInfo w15:providerId="None" w15:userId="Charlie Nitschel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0799"/>
    <w:rsid w:val="00031717"/>
    <w:rsid w:val="00093435"/>
    <w:rsid w:val="001D735D"/>
    <w:rsid w:val="002148F0"/>
    <w:rsid w:val="00290799"/>
    <w:rsid w:val="002A23D3"/>
    <w:rsid w:val="00344967"/>
    <w:rsid w:val="003618AD"/>
    <w:rsid w:val="00405DED"/>
    <w:rsid w:val="00466415"/>
    <w:rsid w:val="004D32A8"/>
    <w:rsid w:val="00513621"/>
    <w:rsid w:val="00620DE0"/>
    <w:rsid w:val="00675180"/>
    <w:rsid w:val="006A0002"/>
    <w:rsid w:val="006C57FC"/>
    <w:rsid w:val="006D4EEB"/>
    <w:rsid w:val="0071496E"/>
    <w:rsid w:val="007455D7"/>
    <w:rsid w:val="00797224"/>
    <w:rsid w:val="00882D14"/>
    <w:rsid w:val="008C4F68"/>
    <w:rsid w:val="009874CA"/>
    <w:rsid w:val="00A05818"/>
    <w:rsid w:val="00A2286D"/>
    <w:rsid w:val="00AD4EBD"/>
    <w:rsid w:val="00BB0A59"/>
    <w:rsid w:val="00BE62D5"/>
    <w:rsid w:val="00C170D8"/>
    <w:rsid w:val="00CA1219"/>
    <w:rsid w:val="00CF7B63"/>
    <w:rsid w:val="00E45314"/>
    <w:rsid w:val="00E85B23"/>
    <w:rsid w:val="00EA6E09"/>
    <w:rsid w:val="00EB7D62"/>
    <w:rsid w:val="00EC1F24"/>
    <w:rsid w:val="00ED3DBF"/>
    <w:rsid w:val="00F114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E4D3F8"/>
  <w15:chartTrackingRefBased/>
  <w15:docId w15:val="{4187CC4C-0082-49C6-A475-006340F82C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9079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290799"/>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620DE0"/>
    <w:rPr>
      <w:sz w:val="16"/>
      <w:szCs w:val="16"/>
    </w:rPr>
  </w:style>
  <w:style w:type="paragraph" w:styleId="CommentText">
    <w:name w:val="annotation text"/>
    <w:basedOn w:val="Normal"/>
    <w:link w:val="CommentTextChar"/>
    <w:uiPriority w:val="99"/>
    <w:semiHidden/>
    <w:unhideWhenUsed/>
    <w:rsid w:val="00620DE0"/>
    <w:pPr>
      <w:spacing w:line="240" w:lineRule="auto"/>
    </w:pPr>
    <w:rPr>
      <w:sz w:val="20"/>
      <w:szCs w:val="20"/>
    </w:rPr>
  </w:style>
  <w:style w:type="character" w:customStyle="1" w:styleId="CommentTextChar">
    <w:name w:val="Comment Text Char"/>
    <w:basedOn w:val="DefaultParagraphFont"/>
    <w:link w:val="CommentText"/>
    <w:uiPriority w:val="99"/>
    <w:semiHidden/>
    <w:rsid w:val="00620DE0"/>
    <w:rPr>
      <w:sz w:val="20"/>
      <w:szCs w:val="20"/>
    </w:rPr>
  </w:style>
  <w:style w:type="paragraph" w:styleId="CommentSubject">
    <w:name w:val="annotation subject"/>
    <w:basedOn w:val="CommentText"/>
    <w:next w:val="CommentText"/>
    <w:link w:val="CommentSubjectChar"/>
    <w:uiPriority w:val="99"/>
    <w:semiHidden/>
    <w:unhideWhenUsed/>
    <w:rsid w:val="00620DE0"/>
    <w:rPr>
      <w:b/>
      <w:bCs/>
    </w:rPr>
  </w:style>
  <w:style w:type="character" w:customStyle="1" w:styleId="CommentSubjectChar">
    <w:name w:val="Comment Subject Char"/>
    <w:basedOn w:val="CommentTextChar"/>
    <w:link w:val="CommentSubject"/>
    <w:uiPriority w:val="99"/>
    <w:semiHidden/>
    <w:rsid w:val="00620DE0"/>
    <w:rPr>
      <w:b/>
      <w:bCs/>
      <w:sz w:val="20"/>
      <w:szCs w:val="20"/>
    </w:rPr>
  </w:style>
  <w:style w:type="paragraph" w:styleId="BalloonText">
    <w:name w:val="Balloon Text"/>
    <w:basedOn w:val="Normal"/>
    <w:link w:val="BalloonTextChar"/>
    <w:uiPriority w:val="99"/>
    <w:semiHidden/>
    <w:unhideWhenUsed/>
    <w:rsid w:val="00620DE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20DE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2.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1.png"/><Relationship Id="rId2" Type="http://schemas.openxmlformats.org/officeDocument/2006/relationships/settings" Target="settings.xml"/><Relationship Id="rId16" Type="http://schemas.microsoft.com/office/2016/09/relationships/commentsIds" Target="commentsIds.xml"/><Relationship Id="rId20" Type="http://schemas.microsoft.com/office/2011/relationships/people" Target="peop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microsoft.com/office/2011/relationships/commentsExtended" Target="commentsExtended.xml"/><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Pages>
  <Words>821</Words>
  <Characters>4680</Characters>
  <Application>Microsoft Office Word</Application>
  <DocSecurity>0</DocSecurity>
  <Lines>39</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Emily Perrone</dc:creator>
  <cp:keywords/>
  <dc:description/>
  <cp:lastModifiedBy>Charlie Nitschelm</cp:lastModifiedBy>
  <cp:revision>2</cp:revision>
  <dcterms:created xsi:type="dcterms:W3CDTF">2017-09-19T16:43:00Z</dcterms:created>
  <dcterms:modified xsi:type="dcterms:W3CDTF">2017-09-19T16:43:00Z</dcterms:modified>
</cp:coreProperties>
</file>